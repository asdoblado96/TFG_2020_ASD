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A3C990" w14:textId="0F202EA1" w:rsidR="004C33DF" w:rsidRPr="00DC3A3B" w:rsidRDefault="004F1F56" w:rsidP="00C912DC">
      <w:pPr>
        <w:pStyle w:val="Textoindependiente"/>
        <w:rPr>
          <w:b/>
          <w:sz w:val="28"/>
          <w:szCs w:val="28"/>
        </w:rPr>
      </w:pPr>
      <w:commentRangeStart w:id="0"/>
      <w:commentRangeEnd w:id="0"/>
      <w:r w:rsidRPr="00DC3A3B">
        <w:rPr>
          <w:rStyle w:val="Refdecomentario"/>
          <w:b/>
          <w:bCs/>
          <w:sz w:val="32"/>
          <w:szCs w:val="32"/>
        </w:rPr>
        <w:commentReference w:id="0"/>
      </w:r>
      <w:commentRangeStart w:id="1"/>
      <w:r w:rsidR="0098092B" w:rsidRPr="00DC3A3B">
        <w:rPr>
          <w:b/>
          <w:sz w:val="28"/>
          <w:szCs w:val="28"/>
        </w:rPr>
        <w:t>Diseño de una placa entrenadora basada en una FPGA de software libre</w:t>
      </w:r>
    </w:p>
    <w:p w14:paraId="1ED6A549" w14:textId="1DAD4D69" w:rsidR="004C33DF" w:rsidRDefault="0098092B" w:rsidP="00DC3A3B">
      <w:pPr>
        <w:jc w:val="center"/>
      </w:pPr>
      <w:r w:rsidRPr="0098092B">
        <w:t>Alejandro Sánchez Doblado</w:t>
      </w:r>
    </w:p>
    <w:p w14:paraId="1C7F65B3" w14:textId="77777777" w:rsidR="00DC3A3B" w:rsidRPr="00DC3A3B" w:rsidRDefault="00DC3A3B" w:rsidP="00DC3A3B"/>
    <w:p w14:paraId="5CD6C397" w14:textId="77777777" w:rsidR="00DC3A3B" w:rsidRDefault="0098092B" w:rsidP="00C912DC">
      <w:pPr>
        <w:pStyle w:val="Textoindependiente"/>
        <w:rPr>
          <w:b/>
          <w:bCs/>
          <w:sz w:val="28"/>
          <w:szCs w:val="28"/>
        </w:rPr>
      </w:pPr>
      <w:r w:rsidRPr="00DC3A3B">
        <w:rPr>
          <w:b/>
          <w:bCs/>
          <w:sz w:val="28"/>
          <w:szCs w:val="28"/>
        </w:rPr>
        <w:t>Palabras clave:</w:t>
      </w:r>
    </w:p>
    <w:p w14:paraId="7F5058FF" w14:textId="27C572ED" w:rsidR="0098092B" w:rsidRDefault="0098092B" w:rsidP="00C912DC">
      <w:pPr>
        <w:pStyle w:val="Textoindependiente"/>
      </w:pPr>
      <w:r w:rsidRPr="0098092B">
        <w:rPr>
          <w:b/>
          <w:bCs/>
        </w:rPr>
        <w:t xml:space="preserve"> </w:t>
      </w:r>
      <w:r>
        <w:t>FPGA, microcontrolador, diseño, fabricación</w:t>
      </w:r>
      <w:r w:rsidRPr="0098092B">
        <w:t>, PCB, IceZ</w:t>
      </w:r>
      <w:r w:rsidR="00E8699E">
        <w:t>UM</w:t>
      </w:r>
      <w:r w:rsidRPr="0098092B">
        <w:t xml:space="preserve"> Alhambra, IceStudio, Open Source, STM32, STM32CubeIDE, KiCad.</w:t>
      </w:r>
    </w:p>
    <w:p w14:paraId="0233793A" w14:textId="56E17FF9" w:rsidR="00F2521D" w:rsidRPr="00F70E5A" w:rsidRDefault="00F2521D" w:rsidP="00F70E5A">
      <w:pPr>
        <w:rPr>
          <w:b/>
          <w:bCs/>
          <w:sz w:val="28"/>
          <w:szCs w:val="28"/>
        </w:rPr>
      </w:pPr>
      <w:r w:rsidRPr="00F70E5A">
        <w:rPr>
          <w:b/>
          <w:bCs/>
          <w:sz w:val="28"/>
          <w:szCs w:val="28"/>
        </w:rPr>
        <w:t>Resumen:</w:t>
      </w:r>
    </w:p>
    <w:p w14:paraId="124D20FE" w14:textId="783F2219" w:rsidR="008804F7" w:rsidRPr="0098092B" w:rsidRDefault="00F2521D" w:rsidP="008804F7">
      <w:pPr>
        <w:pStyle w:val="Textoindependiente"/>
      </w:pPr>
      <w:r>
        <w:t xml:space="preserve">En esta memoria se expone el proceso de diseño de una placa de circuito impreso </w:t>
      </w:r>
      <w:r w:rsidR="00836DEB">
        <w:t>open source en la que coexista</w:t>
      </w:r>
      <w:r>
        <w:t xml:space="preserve"> un microcontrolador y una FPGA, así como distintos periféricos, </w:t>
      </w:r>
      <w:r w:rsidR="00836DEB">
        <w:t xml:space="preserve">manteniendo </w:t>
      </w:r>
      <w:r>
        <w:t xml:space="preserve">la versatilidad de </w:t>
      </w:r>
      <w:r w:rsidR="00B315B6">
        <w:t>esta</w:t>
      </w:r>
      <w:r w:rsidR="00836DEB">
        <w:t xml:space="preserve"> como objetivo principal</w:t>
      </w:r>
      <w:r>
        <w:t>. Para ello se hará uso de herramientas de código libre como KiCad e IceStudio.</w:t>
      </w:r>
      <w:commentRangeEnd w:id="1"/>
      <w:r w:rsidR="009470D3">
        <w:rPr>
          <w:rStyle w:val="Refdecomentario"/>
        </w:rPr>
        <w:commentReference w:id="1"/>
      </w:r>
      <w:r w:rsidR="008804F7">
        <w:br w:type="page"/>
      </w:r>
    </w:p>
    <w:sdt>
      <w:sdtPr>
        <w:rPr>
          <w:rFonts w:ascii="LM Roman 10" w:eastAsiaTheme="minorHAnsi" w:hAnsi="LM Roman 10" w:cstheme="minorBidi"/>
          <w:b/>
          <w:bCs/>
          <w:color w:val="auto"/>
          <w:sz w:val="44"/>
          <w:szCs w:val="44"/>
          <w:lang w:eastAsia="en-US"/>
        </w:rPr>
        <w:id w:val="-348252064"/>
        <w:docPartObj>
          <w:docPartGallery w:val="Table of Contents"/>
          <w:docPartUnique/>
        </w:docPartObj>
      </w:sdtPr>
      <w:sdtEndPr>
        <w:rPr>
          <w:sz w:val="24"/>
          <w:szCs w:val="22"/>
        </w:rPr>
      </w:sdtEndPr>
      <w:sdtContent>
        <w:p w14:paraId="278D63ED" w14:textId="77777777" w:rsidR="0018729E" w:rsidRDefault="001E09B1" w:rsidP="00E75630">
          <w:pPr>
            <w:pStyle w:val="TtuloTDC"/>
            <w:tabs>
              <w:tab w:val="left" w:pos="2110"/>
            </w:tabs>
            <w:rPr>
              <w:noProof/>
            </w:rPr>
          </w:pPr>
          <w:r w:rsidRPr="003323ED">
            <w:rPr>
              <w:rFonts w:ascii="LM Roman 10" w:hAnsi="LM Roman 10"/>
              <w:b/>
              <w:bCs/>
              <w:color w:val="auto"/>
              <w:sz w:val="44"/>
              <w:szCs w:val="44"/>
            </w:rPr>
            <w:t>Índice</w:t>
          </w:r>
          <w:r w:rsidR="009C465B">
            <w:rPr>
              <w:rFonts w:ascii="LM Roman 10" w:hAnsi="LM Roman 10"/>
              <w:b/>
              <w:bCs/>
              <w:color w:val="auto"/>
              <w:sz w:val="44"/>
              <w:szCs w:val="44"/>
            </w:rPr>
            <w:t xml:space="preserve"> de contenido</w:t>
          </w:r>
          <w:commentRangeStart w:id="2"/>
          <w:r w:rsidR="00B2680A">
            <w:fldChar w:fldCharType="begin"/>
          </w:r>
          <w:r w:rsidR="00B2680A">
            <w:instrText xml:space="preserve"> TOC \o "1-3" \h \z \u </w:instrText>
          </w:r>
          <w:r w:rsidR="00B2680A">
            <w:fldChar w:fldCharType="separate"/>
          </w:r>
        </w:p>
        <w:p w14:paraId="763F52FC" w14:textId="336D2D23" w:rsidR="0018729E" w:rsidRDefault="00847D57">
          <w:pPr>
            <w:pStyle w:val="TDC1"/>
            <w:tabs>
              <w:tab w:val="left" w:pos="480"/>
              <w:tab w:val="right" w:pos="8494"/>
            </w:tabs>
            <w:rPr>
              <w:rFonts w:asciiTheme="minorHAnsi" w:eastAsiaTheme="minorEastAsia" w:hAnsiTheme="minorHAnsi"/>
              <w:noProof/>
              <w:sz w:val="22"/>
              <w:lang w:eastAsia="es-ES"/>
            </w:rPr>
          </w:pPr>
          <w:hyperlink w:anchor="_Toc46255138" w:history="1">
            <w:r w:rsidR="0018729E" w:rsidRPr="00E13795">
              <w:rPr>
                <w:rStyle w:val="Hipervnculo"/>
                <w:noProof/>
              </w:rPr>
              <w:t>1.</w:t>
            </w:r>
            <w:r w:rsidR="0018729E">
              <w:rPr>
                <w:rFonts w:asciiTheme="minorHAnsi" w:eastAsiaTheme="minorEastAsia" w:hAnsiTheme="minorHAnsi"/>
                <w:noProof/>
                <w:sz w:val="22"/>
                <w:lang w:eastAsia="es-ES"/>
              </w:rPr>
              <w:tab/>
            </w:r>
            <w:r w:rsidR="0018729E" w:rsidRPr="00E13795">
              <w:rPr>
                <w:rStyle w:val="Hipervnculo"/>
                <w:noProof/>
              </w:rPr>
              <w:t>Introducción</w:t>
            </w:r>
            <w:r w:rsidR="0018729E">
              <w:rPr>
                <w:noProof/>
                <w:webHidden/>
              </w:rPr>
              <w:tab/>
            </w:r>
            <w:r w:rsidR="0018729E">
              <w:rPr>
                <w:noProof/>
                <w:webHidden/>
              </w:rPr>
              <w:fldChar w:fldCharType="begin"/>
            </w:r>
            <w:r w:rsidR="0018729E">
              <w:rPr>
                <w:noProof/>
                <w:webHidden/>
              </w:rPr>
              <w:instrText xml:space="preserve"> PAGEREF _Toc46255138 \h </w:instrText>
            </w:r>
            <w:r w:rsidR="0018729E">
              <w:rPr>
                <w:noProof/>
                <w:webHidden/>
              </w:rPr>
            </w:r>
            <w:r w:rsidR="0018729E">
              <w:rPr>
                <w:noProof/>
                <w:webHidden/>
              </w:rPr>
              <w:fldChar w:fldCharType="separate"/>
            </w:r>
            <w:r w:rsidR="0018729E">
              <w:rPr>
                <w:noProof/>
                <w:webHidden/>
              </w:rPr>
              <w:t>7</w:t>
            </w:r>
            <w:r w:rsidR="0018729E">
              <w:rPr>
                <w:noProof/>
                <w:webHidden/>
              </w:rPr>
              <w:fldChar w:fldCharType="end"/>
            </w:r>
          </w:hyperlink>
        </w:p>
        <w:p w14:paraId="765F9038" w14:textId="467131C0"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39" w:history="1">
            <w:r w:rsidR="0018729E" w:rsidRPr="00E13795">
              <w:rPr>
                <w:rStyle w:val="Hipervnculo"/>
                <w:noProof/>
              </w:rPr>
              <w:t>1.1.</w:t>
            </w:r>
            <w:r w:rsidR="0018729E">
              <w:rPr>
                <w:rFonts w:asciiTheme="minorHAnsi" w:eastAsiaTheme="minorEastAsia" w:hAnsiTheme="minorHAnsi"/>
                <w:noProof/>
                <w:sz w:val="22"/>
                <w:lang w:eastAsia="es-ES"/>
              </w:rPr>
              <w:tab/>
            </w:r>
            <w:r w:rsidR="0018729E" w:rsidRPr="00E13795">
              <w:rPr>
                <w:rStyle w:val="Hipervnculo"/>
                <w:noProof/>
              </w:rPr>
              <w:t>Objetivos</w:t>
            </w:r>
            <w:r w:rsidR="0018729E">
              <w:rPr>
                <w:noProof/>
                <w:webHidden/>
              </w:rPr>
              <w:tab/>
            </w:r>
            <w:r w:rsidR="0018729E">
              <w:rPr>
                <w:noProof/>
                <w:webHidden/>
              </w:rPr>
              <w:fldChar w:fldCharType="begin"/>
            </w:r>
            <w:r w:rsidR="0018729E">
              <w:rPr>
                <w:noProof/>
                <w:webHidden/>
              </w:rPr>
              <w:instrText xml:space="preserve"> PAGEREF _Toc46255139 \h </w:instrText>
            </w:r>
            <w:r w:rsidR="0018729E">
              <w:rPr>
                <w:noProof/>
                <w:webHidden/>
              </w:rPr>
            </w:r>
            <w:r w:rsidR="0018729E">
              <w:rPr>
                <w:noProof/>
                <w:webHidden/>
              </w:rPr>
              <w:fldChar w:fldCharType="separate"/>
            </w:r>
            <w:r w:rsidR="0018729E">
              <w:rPr>
                <w:noProof/>
                <w:webHidden/>
              </w:rPr>
              <w:t>7</w:t>
            </w:r>
            <w:r w:rsidR="0018729E">
              <w:rPr>
                <w:noProof/>
                <w:webHidden/>
              </w:rPr>
              <w:fldChar w:fldCharType="end"/>
            </w:r>
          </w:hyperlink>
        </w:p>
        <w:p w14:paraId="4B2CAC27" w14:textId="14D30832"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40" w:history="1">
            <w:r w:rsidR="0018729E" w:rsidRPr="00E13795">
              <w:rPr>
                <w:rStyle w:val="Hipervnculo"/>
                <w:noProof/>
              </w:rPr>
              <w:t>1.2.</w:t>
            </w:r>
            <w:r w:rsidR="0018729E">
              <w:rPr>
                <w:rFonts w:asciiTheme="minorHAnsi" w:eastAsiaTheme="minorEastAsia" w:hAnsiTheme="minorHAnsi"/>
                <w:noProof/>
                <w:sz w:val="22"/>
                <w:lang w:eastAsia="es-ES"/>
              </w:rPr>
              <w:tab/>
            </w:r>
            <w:r w:rsidR="0018729E" w:rsidRPr="00E13795">
              <w:rPr>
                <w:rStyle w:val="Hipervnculo"/>
                <w:noProof/>
              </w:rPr>
              <w:t>Motivación</w:t>
            </w:r>
            <w:r w:rsidR="0018729E">
              <w:rPr>
                <w:noProof/>
                <w:webHidden/>
              </w:rPr>
              <w:tab/>
            </w:r>
            <w:r w:rsidR="0018729E">
              <w:rPr>
                <w:noProof/>
                <w:webHidden/>
              </w:rPr>
              <w:fldChar w:fldCharType="begin"/>
            </w:r>
            <w:r w:rsidR="0018729E">
              <w:rPr>
                <w:noProof/>
                <w:webHidden/>
              </w:rPr>
              <w:instrText xml:space="preserve"> PAGEREF _Toc46255140 \h </w:instrText>
            </w:r>
            <w:r w:rsidR="0018729E">
              <w:rPr>
                <w:noProof/>
                <w:webHidden/>
              </w:rPr>
            </w:r>
            <w:r w:rsidR="0018729E">
              <w:rPr>
                <w:noProof/>
                <w:webHidden/>
              </w:rPr>
              <w:fldChar w:fldCharType="separate"/>
            </w:r>
            <w:r w:rsidR="0018729E">
              <w:rPr>
                <w:noProof/>
                <w:webHidden/>
              </w:rPr>
              <w:t>7</w:t>
            </w:r>
            <w:r w:rsidR="0018729E">
              <w:rPr>
                <w:noProof/>
                <w:webHidden/>
              </w:rPr>
              <w:fldChar w:fldCharType="end"/>
            </w:r>
          </w:hyperlink>
        </w:p>
        <w:p w14:paraId="0BD53F18" w14:textId="79D13190"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41" w:history="1">
            <w:r w:rsidR="0018729E" w:rsidRPr="00E13795">
              <w:rPr>
                <w:rStyle w:val="Hipervnculo"/>
                <w:noProof/>
              </w:rPr>
              <w:t>1.3.</w:t>
            </w:r>
            <w:r w:rsidR="0018729E">
              <w:rPr>
                <w:rFonts w:asciiTheme="minorHAnsi" w:eastAsiaTheme="minorEastAsia" w:hAnsiTheme="minorHAnsi"/>
                <w:noProof/>
                <w:sz w:val="22"/>
                <w:lang w:eastAsia="es-ES"/>
              </w:rPr>
              <w:tab/>
            </w:r>
            <w:r w:rsidR="0018729E" w:rsidRPr="00E13795">
              <w:rPr>
                <w:rStyle w:val="Hipervnculo"/>
                <w:noProof/>
              </w:rPr>
              <w:t>Estructura de la memoria</w:t>
            </w:r>
            <w:r w:rsidR="0018729E">
              <w:rPr>
                <w:noProof/>
                <w:webHidden/>
              </w:rPr>
              <w:tab/>
            </w:r>
            <w:r w:rsidR="0018729E">
              <w:rPr>
                <w:noProof/>
                <w:webHidden/>
              </w:rPr>
              <w:fldChar w:fldCharType="begin"/>
            </w:r>
            <w:r w:rsidR="0018729E">
              <w:rPr>
                <w:noProof/>
                <w:webHidden/>
              </w:rPr>
              <w:instrText xml:space="preserve"> PAGEREF _Toc46255141 \h </w:instrText>
            </w:r>
            <w:r w:rsidR="0018729E">
              <w:rPr>
                <w:noProof/>
                <w:webHidden/>
              </w:rPr>
            </w:r>
            <w:r w:rsidR="0018729E">
              <w:rPr>
                <w:noProof/>
                <w:webHidden/>
              </w:rPr>
              <w:fldChar w:fldCharType="separate"/>
            </w:r>
            <w:r w:rsidR="0018729E">
              <w:rPr>
                <w:noProof/>
                <w:webHidden/>
              </w:rPr>
              <w:t>8</w:t>
            </w:r>
            <w:r w:rsidR="0018729E">
              <w:rPr>
                <w:noProof/>
                <w:webHidden/>
              </w:rPr>
              <w:fldChar w:fldCharType="end"/>
            </w:r>
          </w:hyperlink>
        </w:p>
        <w:p w14:paraId="0EE236EA" w14:textId="44A8F20A"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42" w:history="1">
            <w:r w:rsidR="0018729E" w:rsidRPr="00E13795">
              <w:rPr>
                <w:rStyle w:val="Hipervnculo"/>
                <w:noProof/>
              </w:rPr>
              <w:t>1.4.</w:t>
            </w:r>
            <w:r w:rsidR="0018729E">
              <w:rPr>
                <w:rFonts w:asciiTheme="minorHAnsi" w:eastAsiaTheme="minorEastAsia" w:hAnsiTheme="minorHAnsi"/>
                <w:noProof/>
                <w:sz w:val="22"/>
                <w:lang w:eastAsia="es-ES"/>
              </w:rPr>
              <w:tab/>
            </w:r>
            <w:r w:rsidR="0018729E" w:rsidRPr="00E13795">
              <w:rPr>
                <w:rStyle w:val="Hipervnculo"/>
                <w:noProof/>
              </w:rPr>
              <w:t>Metodología y planificación</w:t>
            </w:r>
            <w:r w:rsidR="0018729E">
              <w:rPr>
                <w:noProof/>
                <w:webHidden/>
              </w:rPr>
              <w:tab/>
            </w:r>
            <w:r w:rsidR="0018729E">
              <w:rPr>
                <w:noProof/>
                <w:webHidden/>
              </w:rPr>
              <w:fldChar w:fldCharType="begin"/>
            </w:r>
            <w:r w:rsidR="0018729E">
              <w:rPr>
                <w:noProof/>
                <w:webHidden/>
              </w:rPr>
              <w:instrText xml:space="preserve"> PAGEREF _Toc46255142 \h </w:instrText>
            </w:r>
            <w:r w:rsidR="0018729E">
              <w:rPr>
                <w:noProof/>
                <w:webHidden/>
              </w:rPr>
            </w:r>
            <w:r w:rsidR="0018729E">
              <w:rPr>
                <w:noProof/>
                <w:webHidden/>
              </w:rPr>
              <w:fldChar w:fldCharType="separate"/>
            </w:r>
            <w:r w:rsidR="0018729E">
              <w:rPr>
                <w:noProof/>
                <w:webHidden/>
              </w:rPr>
              <w:t>8</w:t>
            </w:r>
            <w:r w:rsidR="0018729E">
              <w:rPr>
                <w:noProof/>
                <w:webHidden/>
              </w:rPr>
              <w:fldChar w:fldCharType="end"/>
            </w:r>
          </w:hyperlink>
        </w:p>
        <w:p w14:paraId="17617585" w14:textId="1B304797" w:rsidR="0018729E" w:rsidRDefault="00847D57">
          <w:pPr>
            <w:pStyle w:val="TDC1"/>
            <w:tabs>
              <w:tab w:val="left" w:pos="480"/>
              <w:tab w:val="right" w:pos="8494"/>
            </w:tabs>
            <w:rPr>
              <w:rFonts w:asciiTheme="minorHAnsi" w:eastAsiaTheme="minorEastAsia" w:hAnsiTheme="minorHAnsi"/>
              <w:noProof/>
              <w:sz w:val="22"/>
              <w:lang w:eastAsia="es-ES"/>
            </w:rPr>
          </w:pPr>
          <w:hyperlink w:anchor="_Toc46255143" w:history="1">
            <w:r w:rsidR="0018729E" w:rsidRPr="00E13795">
              <w:rPr>
                <w:rStyle w:val="Hipervnculo"/>
                <w:noProof/>
              </w:rPr>
              <w:t>2.</w:t>
            </w:r>
            <w:r w:rsidR="0018729E">
              <w:rPr>
                <w:rFonts w:asciiTheme="minorHAnsi" w:eastAsiaTheme="minorEastAsia" w:hAnsiTheme="minorHAnsi"/>
                <w:noProof/>
                <w:sz w:val="22"/>
                <w:lang w:eastAsia="es-ES"/>
              </w:rPr>
              <w:tab/>
            </w:r>
            <w:r w:rsidR="0018729E" w:rsidRPr="00E13795">
              <w:rPr>
                <w:rStyle w:val="Hipervnculo"/>
                <w:noProof/>
              </w:rPr>
              <w:t>Estado del arte</w:t>
            </w:r>
            <w:r w:rsidR="0018729E">
              <w:rPr>
                <w:noProof/>
                <w:webHidden/>
              </w:rPr>
              <w:tab/>
            </w:r>
            <w:r w:rsidR="0018729E">
              <w:rPr>
                <w:noProof/>
                <w:webHidden/>
              </w:rPr>
              <w:fldChar w:fldCharType="begin"/>
            </w:r>
            <w:r w:rsidR="0018729E">
              <w:rPr>
                <w:noProof/>
                <w:webHidden/>
              </w:rPr>
              <w:instrText xml:space="preserve"> PAGEREF _Toc46255143 \h </w:instrText>
            </w:r>
            <w:r w:rsidR="0018729E">
              <w:rPr>
                <w:noProof/>
                <w:webHidden/>
              </w:rPr>
            </w:r>
            <w:r w:rsidR="0018729E">
              <w:rPr>
                <w:noProof/>
                <w:webHidden/>
              </w:rPr>
              <w:fldChar w:fldCharType="separate"/>
            </w:r>
            <w:r w:rsidR="0018729E">
              <w:rPr>
                <w:noProof/>
                <w:webHidden/>
              </w:rPr>
              <w:t>10</w:t>
            </w:r>
            <w:r w:rsidR="0018729E">
              <w:rPr>
                <w:noProof/>
                <w:webHidden/>
              </w:rPr>
              <w:fldChar w:fldCharType="end"/>
            </w:r>
          </w:hyperlink>
        </w:p>
        <w:p w14:paraId="10E61FE0" w14:textId="3E392748"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46" w:history="1">
            <w:r w:rsidR="0018729E" w:rsidRPr="00E13795">
              <w:rPr>
                <w:rStyle w:val="Hipervnculo"/>
                <w:noProof/>
              </w:rPr>
              <w:t>2.1.</w:t>
            </w:r>
            <w:r w:rsidR="0018729E">
              <w:rPr>
                <w:rFonts w:asciiTheme="minorHAnsi" w:eastAsiaTheme="minorEastAsia" w:hAnsiTheme="minorHAnsi"/>
                <w:noProof/>
                <w:sz w:val="22"/>
                <w:lang w:eastAsia="es-ES"/>
              </w:rPr>
              <w:tab/>
            </w:r>
            <w:r w:rsidR="0018729E" w:rsidRPr="00E13795">
              <w:rPr>
                <w:rStyle w:val="Hipervnculo"/>
                <w:noProof/>
              </w:rPr>
              <w:t>Idea del diseño</w:t>
            </w:r>
            <w:r w:rsidR="0018729E">
              <w:rPr>
                <w:noProof/>
                <w:webHidden/>
              </w:rPr>
              <w:tab/>
            </w:r>
            <w:r w:rsidR="0018729E">
              <w:rPr>
                <w:noProof/>
                <w:webHidden/>
              </w:rPr>
              <w:fldChar w:fldCharType="begin"/>
            </w:r>
            <w:r w:rsidR="0018729E">
              <w:rPr>
                <w:noProof/>
                <w:webHidden/>
              </w:rPr>
              <w:instrText xml:space="preserve"> PAGEREF _Toc46255146 \h </w:instrText>
            </w:r>
            <w:r w:rsidR="0018729E">
              <w:rPr>
                <w:noProof/>
                <w:webHidden/>
              </w:rPr>
            </w:r>
            <w:r w:rsidR="0018729E">
              <w:rPr>
                <w:noProof/>
                <w:webHidden/>
              </w:rPr>
              <w:fldChar w:fldCharType="separate"/>
            </w:r>
            <w:r w:rsidR="0018729E">
              <w:rPr>
                <w:noProof/>
                <w:webHidden/>
              </w:rPr>
              <w:t>10</w:t>
            </w:r>
            <w:r w:rsidR="0018729E">
              <w:rPr>
                <w:noProof/>
                <w:webHidden/>
              </w:rPr>
              <w:fldChar w:fldCharType="end"/>
            </w:r>
          </w:hyperlink>
        </w:p>
        <w:p w14:paraId="67617C76" w14:textId="513DFECD"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47" w:history="1">
            <w:r w:rsidR="0018729E" w:rsidRPr="00E13795">
              <w:rPr>
                <w:rStyle w:val="Hipervnculo"/>
                <w:noProof/>
              </w:rPr>
              <w:t>2.2.</w:t>
            </w:r>
            <w:r w:rsidR="0018729E">
              <w:rPr>
                <w:rFonts w:asciiTheme="minorHAnsi" w:eastAsiaTheme="minorEastAsia" w:hAnsiTheme="minorHAnsi"/>
                <w:noProof/>
                <w:sz w:val="22"/>
                <w:lang w:eastAsia="es-ES"/>
              </w:rPr>
              <w:tab/>
            </w:r>
            <w:r w:rsidR="0018729E" w:rsidRPr="00E13795">
              <w:rPr>
                <w:rStyle w:val="Hipervnculo"/>
                <w:noProof/>
              </w:rPr>
              <w:t>Open Source</w:t>
            </w:r>
            <w:r w:rsidR="0018729E">
              <w:rPr>
                <w:noProof/>
                <w:webHidden/>
              </w:rPr>
              <w:tab/>
            </w:r>
            <w:r w:rsidR="0018729E">
              <w:rPr>
                <w:noProof/>
                <w:webHidden/>
              </w:rPr>
              <w:fldChar w:fldCharType="begin"/>
            </w:r>
            <w:r w:rsidR="0018729E">
              <w:rPr>
                <w:noProof/>
                <w:webHidden/>
              </w:rPr>
              <w:instrText xml:space="preserve"> PAGEREF _Toc46255147 \h </w:instrText>
            </w:r>
            <w:r w:rsidR="0018729E">
              <w:rPr>
                <w:noProof/>
                <w:webHidden/>
              </w:rPr>
            </w:r>
            <w:r w:rsidR="0018729E">
              <w:rPr>
                <w:noProof/>
                <w:webHidden/>
              </w:rPr>
              <w:fldChar w:fldCharType="separate"/>
            </w:r>
            <w:r w:rsidR="0018729E">
              <w:rPr>
                <w:noProof/>
                <w:webHidden/>
              </w:rPr>
              <w:t>12</w:t>
            </w:r>
            <w:r w:rsidR="0018729E">
              <w:rPr>
                <w:noProof/>
                <w:webHidden/>
              </w:rPr>
              <w:fldChar w:fldCharType="end"/>
            </w:r>
          </w:hyperlink>
        </w:p>
        <w:p w14:paraId="21F09B87" w14:textId="063008CC"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54" w:history="1">
            <w:r w:rsidR="0018729E" w:rsidRPr="00E13795">
              <w:rPr>
                <w:rStyle w:val="Hipervnculo"/>
                <w:noProof/>
              </w:rPr>
              <w:t>2.3.</w:t>
            </w:r>
            <w:r w:rsidR="0018729E">
              <w:rPr>
                <w:rFonts w:asciiTheme="minorHAnsi" w:eastAsiaTheme="minorEastAsia" w:hAnsiTheme="minorHAnsi"/>
                <w:noProof/>
                <w:sz w:val="22"/>
                <w:lang w:eastAsia="es-ES"/>
              </w:rPr>
              <w:tab/>
            </w:r>
            <w:r w:rsidR="0018729E" w:rsidRPr="00E13795">
              <w:rPr>
                <w:rStyle w:val="Hipervnculo"/>
                <w:noProof/>
              </w:rPr>
              <w:t>FPGAs</w:t>
            </w:r>
            <w:r w:rsidR="0018729E">
              <w:rPr>
                <w:noProof/>
                <w:webHidden/>
              </w:rPr>
              <w:tab/>
            </w:r>
            <w:r w:rsidR="0018729E">
              <w:rPr>
                <w:noProof/>
                <w:webHidden/>
              </w:rPr>
              <w:fldChar w:fldCharType="begin"/>
            </w:r>
            <w:r w:rsidR="0018729E">
              <w:rPr>
                <w:noProof/>
                <w:webHidden/>
              </w:rPr>
              <w:instrText xml:space="preserve"> PAGEREF _Toc46255154 \h </w:instrText>
            </w:r>
            <w:r w:rsidR="0018729E">
              <w:rPr>
                <w:noProof/>
                <w:webHidden/>
              </w:rPr>
            </w:r>
            <w:r w:rsidR="0018729E">
              <w:rPr>
                <w:noProof/>
                <w:webHidden/>
              </w:rPr>
              <w:fldChar w:fldCharType="separate"/>
            </w:r>
            <w:r w:rsidR="0018729E">
              <w:rPr>
                <w:noProof/>
                <w:webHidden/>
              </w:rPr>
              <w:t>12</w:t>
            </w:r>
            <w:r w:rsidR="0018729E">
              <w:rPr>
                <w:noProof/>
                <w:webHidden/>
              </w:rPr>
              <w:fldChar w:fldCharType="end"/>
            </w:r>
          </w:hyperlink>
        </w:p>
        <w:p w14:paraId="268B49A9" w14:textId="1C4EF182"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55" w:history="1">
            <w:r w:rsidR="0018729E" w:rsidRPr="00E13795">
              <w:rPr>
                <w:rStyle w:val="Hipervnculo"/>
                <w:noProof/>
              </w:rPr>
              <w:t>2.3.1.</w:t>
            </w:r>
            <w:r w:rsidR="0018729E">
              <w:rPr>
                <w:rFonts w:asciiTheme="minorHAnsi" w:eastAsiaTheme="minorEastAsia" w:hAnsiTheme="minorHAnsi"/>
                <w:noProof/>
                <w:sz w:val="22"/>
                <w:lang w:eastAsia="es-ES"/>
              </w:rPr>
              <w:tab/>
            </w:r>
            <w:r w:rsidR="0018729E" w:rsidRPr="00E13795">
              <w:rPr>
                <w:rStyle w:val="Hipervnculo"/>
                <w:noProof/>
              </w:rPr>
              <w:t>Introducción a las FPGAs</w:t>
            </w:r>
            <w:r w:rsidR="0018729E">
              <w:rPr>
                <w:noProof/>
                <w:webHidden/>
              </w:rPr>
              <w:tab/>
            </w:r>
            <w:r w:rsidR="0018729E">
              <w:rPr>
                <w:noProof/>
                <w:webHidden/>
              </w:rPr>
              <w:fldChar w:fldCharType="begin"/>
            </w:r>
            <w:r w:rsidR="0018729E">
              <w:rPr>
                <w:noProof/>
                <w:webHidden/>
              </w:rPr>
              <w:instrText xml:space="preserve"> PAGEREF _Toc46255155 \h </w:instrText>
            </w:r>
            <w:r w:rsidR="0018729E">
              <w:rPr>
                <w:noProof/>
                <w:webHidden/>
              </w:rPr>
            </w:r>
            <w:r w:rsidR="0018729E">
              <w:rPr>
                <w:noProof/>
                <w:webHidden/>
              </w:rPr>
              <w:fldChar w:fldCharType="separate"/>
            </w:r>
            <w:r w:rsidR="0018729E">
              <w:rPr>
                <w:noProof/>
                <w:webHidden/>
              </w:rPr>
              <w:t>12</w:t>
            </w:r>
            <w:r w:rsidR="0018729E">
              <w:rPr>
                <w:noProof/>
                <w:webHidden/>
              </w:rPr>
              <w:fldChar w:fldCharType="end"/>
            </w:r>
          </w:hyperlink>
        </w:p>
        <w:p w14:paraId="4895940A" w14:textId="0F7E724D"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56" w:history="1">
            <w:r w:rsidR="0018729E" w:rsidRPr="00E13795">
              <w:rPr>
                <w:rStyle w:val="Hipervnculo"/>
                <w:noProof/>
              </w:rPr>
              <w:t>2.3.2.</w:t>
            </w:r>
            <w:r w:rsidR="0018729E">
              <w:rPr>
                <w:rFonts w:asciiTheme="minorHAnsi" w:eastAsiaTheme="minorEastAsia" w:hAnsiTheme="minorHAnsi"/>
                <w:noProof/>
                <w:sz w:val="22"/>
                <w:lang w:eastAsia="es-ES"/>
              </w:rPr>
              <w:tab/>
            </w:r>
            <w:r w:rsidR="0018729E" w:rsidRPr="00E13795">
              <w:rPr>
                <w:rStyle w:val="Hipervnculo"/>
                <w:noProof/>
              </w:rPr>
              <w:t>FPGAs open source</w:t>
            </w:r>
            <w:r w:rsidR="0018729E">
              <w:rPr>
                <w:noProof/>
                <w:webHidden/>
              </w:rPr>
              <w:tab/>
            </w:r>
            <w:r w:rsidR="0018729E">
              <w:rPr>
                <w:noProof/>
                <w:webHidden/>
              </w:rPr>
              <w:fldChar w:fldCharType="begin"/>
            </w:r>
            <w:r w:rsidR="0018729E">
              <w:rPr>
                <w:noProof/>
                <w:webHidden/>
              </w:rPr>
              <w:instrText xml:space="preserve"> PAGEREF _Toc46255156 \h </w:instrText>
            </w:r>
            <w:r w:rsidR="0018729E">
              <w:rPr>
                <w:noProof/>
                <w:webHidden/>
              </w:rPr>
            </w:r>
            <w:r w:rsidR="0018729E">
              <w:rPr>
                <w:noProof/>
                <w:webHidden/>
              </w:rPr>
              <w:fldChar w:fldCharType="separate"/>
            </w:r>
            <w:r w:rsidR="0018729E">
              <w:rPr>
                <w:noProof/>
                <w:webHidden/>
              </w:rPr>
              <w:t>15</w:t>
            </w:r>
            <w:r w:rsidR="0018729E">
              <w:rPr>
                <w:noProof/>
                <w:webHidden/>
              </w:rPr>
              <w:fldChar w:fldCharType="end"/>
            </w:r>
          </w:hyperlink>
        </w:p>
        <w:p w14:paraId="2D5D0D97" w14:textId="0B7E6057"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57" w:history="1">
            <w:r w:rsidR="0018729E" w:rsidRPr="00E13795">
              <w:rPr>
                <w:rStyle w:val="Hipervnculo"/>
                <w:noProof/>
              </w:rPr>
              <w:t>2.4.</w:t>
            </w:r>
            <w:r w:rsidR="0018729E">
              <w:rPr>
                <w:rFonts w:asciiTheme="minorHAnsi" w:eastAsiaTheme="minorEastAsia" w:hAnsiTheme="minorHAnsi"/>
                <w:noProof/>
                <w:sz w:val="22"/>
                <w:lang w:eastAsia="es-ES"/>
              </w:rPr>
              <w:tab/>
            </w:r>
            <w:r w:rsidR="0018729E" w:rsidRPr="00E13795">
              <w:rPr>
                <w:rStyle w:val="Hipervnculo"/>
                <w:noProof/>
              </w:rPr>
              <w:t>Microcontrolador</w:t>
            </w:r>
            <w:r w:rsidR="0018729E">
              <w:rPr>
                <w:noProof/>
                <w:webHidden/>
              </w:rPr>
              <w:tab/>
            </w:r>
            <w:r w:rsidR="0018729E">
              <w:rPr>
                <w:noProof/>
                <w:webHidden/>
              </w:rPr>
              <w:fldChar w:fldCharType="begin"/>
            </w:r>
            <w:r w:rsidR="0018729E">
              <w:rPr>
                <w:noProof/>
                <w:webHidden/>
              </w:rPr>
              <w:instrText xml:space="preserve"> PAGEREF _Toc46255157 \h </w:instrText>
            </w:r>
            <w:r w:rsidR="0018729E">
              <w:rPr>
                <w:noProof/>
                <w:webHidden/>
              </w:rPr>
            </w:r>
            <w:r w:rsidR="0018729E">
              <w:rPr>
                <w:noProof/>
                <w:webHidden/>
              </w:rPr>
              <w:fldChar w:fldCharType="separate"/>
            </w:r>
            <w:r w:rsidR="0018729E">
              <w:rPr>
                <w:noProof/>
                <w:webHidden/>
              </w:rPr>
              <w:t>17</w:t>
            </w:r>
            <w:r w:rsidR="0018729E">
              <w:rPr>
                <w:noProof/>
                <w:webHidden/>
              </w:rPr>
              <w:fldChar w:fldCharType="end"/>
            </w:r>
          </w:hyperlink>
        </w:p>
        <w:p w14:paraId="65DF180B" w14:textId="4E49F8DE"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58" w:history="1">
            <w:r w:rsidR="0018729E" w:rsidRPr="00E13795">
              <w:rPr>
                <w:rStyle w:val="Hipervnculo"/>
                <w:noProof/>
              </w:rPr>
              <w:t>2.4.1.</w:t>
            </w:r>
            <w:r w:rsidR="0018729E">
              <w:rPr>
                <w:rFonts w:asciiTheme="minorHAnsi" w:eastAsiaTheme="minorEastAsia" w:hAnsiTheme="minorHAnsi"/>
                <w:noProof/>
                <w:sz w:val="22"/>
                <w:lang w:eastAsia="es-ES"/>
              </w:rPr>
              <w:tab/>
            </w:r>
            <w:r w:rsidR="0018729E" w:rsidRPr="00E13795">
              <w:rPr>
                <w:rStyle w:val="Hipervnculo"/>
                <w:noProof/>
              </w:rPr>
              <w:t>Introducción a los microcontroladores</w:t>
            </w:r>
            <w:r w:rsidR="0018729E">
              <w:rPr>
                <w:noProof/>
                <w:webHidden/>
              </w:rPr>
              <w:tab/>
            </w:r>
            <w:r w:rsidR="0018729E">
              <w:rPr>
                <w:noProof/>
                <w:webHidden/>
              </w:rPr>
              <w:fldChar w:fldCharType="begin"/>
            </w:r>
            <w:r w:rsidR="0018729E">
              <w:rPr>
                <w:noProof/>
                <w:webHidden/>
              </w:rPr>
              <w:instrText xml:space="preserve"> PAGEREF _Toc46255158 \h </w:instrText>
            </w:r>
            <w:r w:rsidR="0018729E">
              <w:rPr>
                <w:noProof/>
                <w:webHidden/>
              </w:rPr>
            </w:r>
            <w:r w:rsidR="0018729E">
              <w:rPr>
                <w:noProof/>
                <w:webHidden/>
              </w:rPr>
              <w:fldChar w:fldCharType="separate"/>
            </w:r>
            <w:r w:rsidR="0018729E">
              <w:rPr>
                <w:noProof/>
                <w:webHidden/>
              </w:rPr>
              <w:t>17</w:t>
            </w:r>
            <w:r w:rsidR="0018729E">
              <w:rPr>
                <w:noProof/>
                <w:webHidden/>
              </w:rPr>
              <w:fldChar w:fldCharType="end"/>
            </w:r>
          </w:hyperlink>
        </w:p>
        <w:p w14:paraId="3AAA550F" w14:textId="62072DF5"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59" w:history="1">
            <w:r w:rsidR="0018729E" w:rsidRPr="00E13795">
              <w:rPr>
                <w:rStyle w:val="Hipervnculo"/>
                <w:noProof/>
              </w:rPr>
              <w:t>2.5.</w:t>
            </w:r>
            <w:r w:rsidR="0018729E">
              <w:rPr>
                <w:rFonts w:asciiTheme="minorHAnsi" w:eastAsiaTheme="minorEastAsia" w:hAnsiTheme="minorHAnsi"/>
                <w:noProof/>
                <w:sz w:val="22"/>
                <w:lang w:eastAsia="es-ES"/>
              </w:rPr>
              <w:tab/>
            </w:r>
            <w:r w:rsidR="0018729E" w:rsidRPr="00E13795">
              <w:rPr>
                <w:rStyle w:val="Hipervnculo"/>
                <w:noProof/>
              </w:rPr>
              <w:t>Diferencias y similitudes entre un microcontrolador y una FPGA</w:t>
            </w:r>
            <w:r w:rsidR="0018729E">
              <w:rPr>
                <w:noProof/>
                <w:webHidden/>
              </w:rPr>
              <w:tab/>
            </w:r>
            <w:r w:rsidR="0018729E">
              <w:rPr>
                <w:noProof/>
                <w:webHidden/>
              </w:rPr>
              <w:fldChar w:fldCharType="begin"/>
            </w:r>
            <w:r w:rsidR="0018729E">
              <w:rPr>
                <w:noProof/>
                <w:webHidden/>
              </w:rPr>
              <w:instrText xml:space="preserve"> PAGEREF _Toc46255159 \h </w:instrText>
            </w:r>
            <w:r w:rsidR="0018729E">
              <w:rPr>
                <w:noProof/>
                <w:webHidden/>
              </w:rPr>
            </w:r>
            <w:r w:rsidR="0018729E">
              <w:rPr>
                <w:noProof/>
                <w:webHidden/>
              </w:rPr>
              <w:fldChar w:fldCharType="separate"/>
            </w:r>
            <w:r w:rsidR="0018729E">
              <w:rPr>
                <w:noProof/>
                <w:webHidden/>
              </w:rPr>
              <w:t>22</w:t>
            </w:r>
            <w:r w:rsidR="0018729E">
              <w:rPr>
                <w:noProof/>
                <w:webHidden/>
              </w:rPr>
              <w:fldChar w:fldCharType="end"/>
            </w:r>
          </w:hyperlink>
        </w:p>
        <w:p w14:paraId="338DEBFA" w14:textId="497C154F" w:rsidR="0018729E" w:rsidRDefault="00847D57">
          <w:pPr>
            <w:pStyle w:val="TDC1"/>
            <w:tabs>
              <w:tab w:val="left" w:pos="480"/>
              <w:tab w:val="right" w:pos="8494"/>
            </w:tabs>
            <w:rPr>
              <w:rFonts w:asciiTheme="minorHAnsi" w:eastAsiaTheme="minorEastAsia" w:hAnsiTheme="minorHAnsi"/>
              <w:noProof/>
              <w:sz w:val="22"/>
              <w:lang w:eastAsia="es-ES"/>
            </w:rPr>
          </w:pPr>
          <w:hyperlink w:anchor="_Toc46255160" w:history="1">
            <w:r w:rsidR="0018729E" w:rsidRPr="00E13795">
              <w:rPr>
                <w:rStyle w:val="Hipervnculo"/>
                <w:noProof/>
              </w:rPr>
              <w:t>3.</w:t>
            </w:r>
            <w:r w:rsidR="0018729E">
              <w:rPr>
                <w:rFonts w:asciiTheme="minorHAnsi" w:eastAsiaTheme="minorEastAsia" w:hAnsiTheme="minorHAnsi"/>
                <w:noProof/>
                <w:sz w:val="22"/>
                <w:lang w:eastAsia="es-ES"/>
              </w:rPr>
              <w:tab/>
            </w:r>
            <w:r w:rsidR="0018729E" w:rsidRPr="00E13795">
              <w:rPr>
                <w:rStyle w:val="Hipervnculo"/>
                <w:noProof/>
              </w:rPr>
              <w:t>Componentes y herramientas software</w:t>
            </w:r>
            <w:r w:rsidR="0018729E">
              <w:rPr>
                <w:noProof/>
                <w:webHidden/>
              </w:rPr>
              <w:tab/>
            </w:r>
            <w:r w:rsidR="0018729E">
              <w:rPr>
                <w:noProof/>
                <w:webHidden/>
              </w:rPr>
              <w:fldChar w:fldCharType="begin"/>
            </w:r>
            <w:r w:rsidR="0018729E">
              <w:rPr>
                <w:noProof/>
                <w:webHidden/>
              </w:rPr>
              <w:instrText xml:space="preserve"> PAGEREF _Toc46255160 \h </w:instrText>
            </w:r>
            <w:r w:rsidR="0018729E">
              <w:rPr>
                <w:noProof/>
                <w:webHidden/>
              </w:rPr>
            </w:r>
            <w:r w:rsidR="0018729E">
              <w:rPr>
                <w:noProof/>
                <w:webHidden/>
              </w:rPr>
              <w:fldChar w:fldCharType="separate"/>
            </w:r>
            <w:r w:rsidR="0018729E">
              <w:rPr>
                <w:noProof/>
                <w:webHidden/>
              </w:rPr>
              <w:t>26</w:t>
            </w:r>
            <w:r w:rsidR="0018729E">
              <w:rPr>
                <w:noProof/>
                <w:webHidden/>
              </w:rPr>
              <w:fldChar w:fldCharType="end"/>
            </w:r>
          </w:hyperlink>
        </w:p>
        <w:p w14:paraId="66A2B341" w14:textId="3548BB5E"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61" w:history="1">
            <w:r w:rsidR="0018729E" w:rsidRPr="00E13795">
              <w:rPr>
                <w:rStyle w:val="Hipervnculo"/>
                <w:noProof/>
              </w:rPr>
              <w:t>3.1.</w:t>
            </w:r>
            <w:r w:rsidR="0018729E">
              <w:rPr>
                <w:rFonts w:asciiTheme="minorHAnsi" w:eastAsiaTheme="minorEastAsia" w:hAnsiTheme="minorHAnsi"/>
                <w:noProof/>
                <w:sz w:val="22"/>
                <w:lang w:eastAsia="es-ES"/>
              </w:rPr>
              <w:tab/>
            </w:r>
            <w:r w:rsidR="0018729E" w:rsidRPr="00E13795">
              <w:rPr>
                <w:rStyle w:val="Hipervnculo"/>
                <w:noProof/>
              </w:rPr>
              <w:t>Lattice ICE40</w:t>
            </w:r>
            <w:r w:rsidR="0018729E">
              <w:rPr>
                <w:noProof/>
                <w:webHidden/>
              </w:rPr>
              <w:tab/>
            </w:r>
            <w:r w:rsidR="0018729E">
              <w:rPr>
                <w:noProof/>
                <w:webHidden/>
              </w:rPr>
              <w:fldChar w:fldCharType="begin"/>
            </w:r>
            <w:r w:rsidR="0018729E">
              <w:rPr>
                <w:noProof/>
                <w:webHidden/>
              </w:rPr>
              <w:instrText xml:space="preserve"> PAGEREF _Toc46255161 \h </w:instrText>
            </w:r>
            <w:r w:rsidR="0018729E">
              <w:rPr>
                <w:noProof/>
                <w:webHidden/>
              </w:rPr>
            </w:r>
            <w:r w:rsidR="0018729E">
              <w:rPr>
                <w:noProof/>
                <w:webHidden/>
              </w:rPr>
              <w:fldChar w:fldCharType="separate"/>
            </w:r>
            <w:r w:rsidR="0018729E">
              <w:rPr>
                <w:noProof/>
                <w:webHidden/>
              </w:rPr>
              <w:t>26</w:t>
            </w:r>
            <w:r w:rsidR="0018729E">
              <w:rPr>
                <w:noProof/>
                <w:webHidden/>
              </w:rPr>
              <w:fldChar w:fldCharType="end"/>
            </w:r>
          </w:hyperlink>
        </w:p>
        <w:p w14:paraId="0AC3B1DD" w14:textId="6920FD1F"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62" w:history="1">
            <w:r w:rsidR="0018729E" w:rsidRPr="00E13795">
              <w:rPr>
                <w:rStyle w:val="Hipervnculo"/>
                <w:noProof/>
              </w:rPr>
              <w:t>3.1.1.</w:t>
            </w:r>
            <w:r w:rsidR="0018729E">
              <w:rPr>
                <w:rFonts w:asciiTheme="minorHAnsi" w:eastAsiaTheme="minorEastAsia" w:hAnsiTheme="minorHAnsi"/>
                <w:noProof/>
                <w:sz w:val="22"/>
                <w:lang w:eastAsia="es-ES"/>
              </w:rPr>
              <w:tab/>
            </w:r>
            <w:r w:rsidR="0018729E" w:rsidRPr="00E13795">
              <w:rPr>
                <w:rStyle w:val="Hipervnculo"/>
                <w:noProof/>
              </w:rPr>
              <w:t>iCE40HX4k</w:t>
            </w:r>
            <w:r w:rsidR="0018729E">
              <w:rPr>
                <w:noProof/>
                <w:webHidden/>
              </w:rPr>
              <w:tab/>
            </w:r>
            <w:r w:rsidR="0018729E">
              <w:rPr>
                <w:noProof/>
                <w:webHidden/>
              </w:rPr>
              <w:fldChar w:fldCharType="begin"/>
            </w:r>
            <w:r w:rsidR="0018729E">
              <w:rPr>
                <w:noProof/>
                <w:webHidden/>
              </w:rPr>
              <w:instrText xml:space="preserve"> PAGEREF _Toc46255162 \h </w:instrText>
            </w:r>
            <w:r w:rsidR="0018729E">
              <w:rPr>
                <w:noProof/>
                <w:webHidden/>
              </w:rPr>
            </w:r>
            <w:r w:rsidR="0018729E">
              <w:rPr>
                <w:noProof/>
                <w:webHidden/>
              </w:rPr>
              <w:fldChar w:fldCharType="separate"/>
            </w:r>
            <w:r w:rsidR="0018729E">
              <w:rPr>
                <w:noProof/>
                <w:webHidden/>
              </w:rPr>
              <w:t>27</w:t>
            </w:r>
            <w:r w:rsidR="0018729E">
              <w:rPr>
                <w:noProof/>
                <w:webHidden/>
              </w:rPr>
              <w:fldChar w:fldCharType="end"/>
            </w:r>
          </w:hyperlink>
        </w:p>
        <w:p w14:paraId="108B1852" w14:textId="756596C8"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63" w:history="1">
            <w:r w:rsidR="0018729E" w:rsidRPr="00E13795">
              <w:rPr>
                <w:rStyle w:val="Hipervnculo"/>
                <w:noProof/>
              </w:rPr>
              <w:t>3.2.</w:t>
            </w:r>
            <w:r w:rsidR="0018729E">
              <w:rPr>
                <w:rFonts w:asciiTheme="minorHAnsi" w:eastAsiaTheme="minorEastAsia" w:hAnsiTheme="minorHAnsi"/>
                <w:noProof/>
                <w:sz w:val="22"/>
                <w:lang w:eastAsia="es-ES"/>
              </w:rPr>
              <w:tab/>
            </w:r>
            <w:r w:rsidR="0018729E" w:rsidRPr="00E13795">
              <w:rPr>
                <w:rStyle w:val="Hipervnculo"/>
                <w:noProof/>
              </w:rPr>
              <w:t>IceStudio</w:t>
            </w:r>
            <w:r w:rsidR="0018729E">
              <w:rPr>
                <w:noProof/>
                <w:webHidden/>
              </w:rPr>
              <w:tab/>
            </w:r>
            <w:r w:rsidR="0018729E">
              <w:rPr>
                <w:noProof/>
                <w:webHidden/>
              </w:rPr>
              <w:fldChar w:fldCharType="begin"/>
            </w:r>
            <w:r w:rsidR="0018729E">
              <w:rPr>
                <w:noProof/>
                <w:webHidden/>
              </w:rPr>
              <w:instrText xml:space="preserve"> PAGEREF _Toc46255163 \h </w:instrText>
            </w:r>
            <w:r w:rsidR="0018729E">
              <w:rPr>
                <w:noProof/>
                <w:webHidden/>
              </w:rPr>
            </w:r>
            <w:r w:rsidR="0018729E">
              <w:rPr>
                <w:noProof/>
                <w:webHidden/>
              </w:rPr>
              <w:fldChar w:fldCharType="separate"/>
            </w:r>
            <w:r w:rsidR="0018729E">
              <w:rPr>
                <w:noProof/>
                <w:webHidden/>
              </w:rPr>
              <w:t>31</w:t>
            </w:r>
            <w:r w:rsidR="0018729E">
              <w:rPr>
                <w:noProof/>
                <w:webHidden/>
              </w:rPr>
              <w:fldChar w:fldCharType="end"/>
            </w:r>
          </w:hyperlink>
        </w:p>
        <w:p w14:paraId="4330BBA2" w14:textId="432B3E53"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64" w:history="1">
            <w:r w:rsidR="0018729E" w:rsidRPr="00E13795">
              <w:rPr>
                <w:rStyle w:val="Hipervnculo"/>
                <w:noProof/>
              </w:rPr>
              <w:t>3.3.</w:t>
            </w:r>
            <w:r w:rsidR="0018729E">
              <w:rPr>
                <w:rFonts w:asciiTheme="minorHAnsi" w:eastAsiaTheme="minorEastAsia" w:hAnsiTheme="minorHAnsi"/>
                <w:noProof/>
                <w:sz w:val="22"/>
                <w:lang w:eastAsia="es-ES"/>
              </w:rPr>
              <w:tab/>
            </w:r>
            <w:r w:rsidR="0018729E" w:rsidRPr="00E13795">
              <w:rPr>
                <w:rStyle w:val="Hipervnculo"/>
                <w:noProof/>
              </w:rPr>
              <w:t>STM32</w:t>
            </w:r>
            <w:r w:rsidR="0018729E">
              <w:rPr>
                <w:noProof/>
                <w:webHidden/>
              </w:rPr>
              <w:tab/>
            </w:r>
            <w:r w:rsidR="0018729E">
              <w:rPr>
                <w:noProof/>
                <w:webHidden/>
              </w:rPr>
              <w:fldChar w:fldCharType="begin"/>
            </w:r>
            <w:r w:rsidR="0018729E">
              <w:rPr>
                <w:noProof/>
                <w:webHidden/>
              </w:rPr>
              <w:instrText xml:space="preserve"> PAGEREF _Toc46255164 \h </w:instrText>
            </w:r>
            <w:r w:rsidR="0018729E">
              <w:rPr>
                <w:noProof/>
                <w:webHidden/>
              </w:rPr>
            </w:r>
            <w:r w:rsidR="0018729E">
              <w:rPr>
                <w:noProof/>
                <w:webHidden/>
              </w:rPr>
              <w:fldChar w:fldCharType="separate"/>
            </w:r>
            <w:r w:rsidR="0018729E">
              <w:rPr>
                <w:noProof/>
                <w:webHidden/>
              </w:rPr>
              <w:t>33</w:t>
            </w:r>
            <w:r w:rsidR="0018729E">
              <w:rPr>
                <w:noProof/>
                <w:webHidden/>
              </w:rPr>
              <w:fldChar w:fldCharType="end"/>
            </w:r>
          </w:hyperlink>
        </w:p>
        <w:p w14:paraId="3F9B1862" w14:textId="69CE7D39"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65" w:history="1">
            <w:r w:rsidR="0018729E" w:rsidRPr="00E13795">
              <w:rPr>
                <w:rStyle w:val="Hipervnculo"/>
                <w:noProof/>
              </w:rPr>
              <w:t>3.3.1.</w:t>
            </w:r>
            <w:r w:rsidR="0018729E">
              <w:rPr>
                <w:rFonts w:asciiTheme="minorHAnsi" w:eastAsiaTheme="minorEastAsia" w:hAnsiTheme="minorHAnsi"/>
                <w:noProof/>
                <w:sz w:val="22"/>
                <w:lang w:eastAsia="es-ES"/>
              </w:rPr>
              <w:tab/>
            </w:r>
            <w:r w:rsidR="0018729E" w:rsidRPr="00E13795">
              <w:rPr>
                <w:rStyle w:val="Hipervnculo"/>
                <w:noProof/>
              </w:rPr>
              <w:t>ARM Cortex</w:t>
            </w:r>
            <w:r w:rsidR="0018729E">
              <w:rPr>
                <w:noProof/>
                <w:webHidden/>
              </w:rPr>
              <w:tab/>
            </w:r>
            <w:r w:rsidR="0018729E">
              <w:rPr>
                <w:noProof/>
                <w:webHidden/>
              </w:rPr>
              <w:fldChar w:fldCharType="begin"/>
            </w:r>
            <w:r w:rsidR="0018729E">
              <w:rPr>
                <w:noProof/>
                <w:webHidden/>
              </w:rPr>
              <w:instrText xml:space="preserve"> PAGEREF _Toc46255165 \h </w:instrText>
            </w:r>
            <w:r w:rsidR="0018729E">
              <w:rPr>
                <w:noProof/>
                <w:webHidden/>
              </w:rPr>
            </w:r>
            <w:r w:rsidR="0018729E">
              <w:rPr>
                <w:noProof/>
                <w:webHidden/>
              </w:rPr>
              <w:fldChar w:fldCharType="separate"/>
            </w:r>
            <w:r w:rsidR="0018729E">
              <w:rPr>
                <w:noProof/>
                <w:webHidden/>
              </w:rPr>
              <w:t>33</w:t>
            </w:r>
            <w:r w:rsidR="0018729E">
              <w:rPr>
                <w:noProof/>
                <w:webHidden/>
              </w:rPr>
              <w:fldChar w:fldCharType="end"/>
            </w:r>
          </w:hyperlink>
        </w:p>
        <w:p w14:paraId="3C033BF9" w14:textId="6957E825"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66" w:history="1">
            <w:r w:rsidR="0018729E" w:rsidRPr="00E13795">
              <w:rPr>
                <w:rStyle w:val="Hipervnculo"/>
                <w:noProof/>
              </w:rPr>
              <w:t>3.3.2.</w:t>
            </w:r>
            <w:r w:rsidR="0018729E">
              <w:rPr>
                <w:rFonts w:asciiTheme="minorHAnsi" w:eastAsiaTheme="minorEastAsia" w:hAnsiTheme="minorHAnsi"/>
                <w:noProof/>
                <w:sz w:val="22"/>
                <w:lang w:eastAsia="es-ES"/>
              </w:rPr>
              <w:tab/>
            </w:r>
            <w:r w:rsidR="0018729E" w:rsidRPr="00E13795">
              <w:rPr>
                <w:rStyle w:val="Hipervnculo"/>
                <w:noProof/>
              </w:rPr>
              <w:t>Familia de microcontroladores STM32</w:t>
            </w:r>
            <w:r w:rsidR="0018729E">
              <w:rPr>
                <w:noProof/>
                <w:webHidden/>
              </w:rPr>
              <w:tab/>
            </w:r>
            <w:r w:rsidR="0018729E">
              <w:rPr>
                <w:noProof/>
                <w:webHidden/>
              </w:rPr>
              <w:fldChar w:fldCharType="begin"/>
            </w:r>
            <w:r w:rsidR="0018729E">
              <w:rPr>
                <w:noProof/>
                <w:webHidden/>
              </w:rPr>
              <w:instrText xml:space="preserve"> PAGEREF _Toc46255166 \h </w:instrText>
            </w:r>
            <w:r w:rsidR="0018729E">
              <w:rPr>
                <w:noProof/>
                <w:webHidden/>
              </w:rPr>
            </w:r>
            <w:r w:rsidR="0018729E">
              <w:rPr>
                <w:noProof/>
                <w:webHidden/>
              </w:rPr>
              <w:fldChar w:fldCharType="separate"/>
            </w:r>
            <w:r w:rsidR="0018729E">
              <w:rPr>
                <w:noProof/>
                <w:webHidden/>
              </w:rPr>
              <w:t>34</w:t>
            </w:r>
            <w:r w:rsidR="0018729E">
              <w:rPr>
                <w:noProof/>
                <w:webHidden/>
              </w:rPr>
              <w:fldChar w:fldCharType="end"/>
            </w:r>
          </w:hyperlink>
        </w:p>
        <w:p w14:paraId="63208729" w14:textId="3173EB98"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67" w:history="1">
            <w:r w:rsidR="0018729E" w:rsidRPr="00E13795">
              <w:rPr>
                <w:rStyle w:val="Hipervnculo"/>
                <w:noProof/>
              </w:rPr>
              <w:t>3.3.3.</w:t>
            </w:r>
            <w:r w:rsidR="0018729E">
              <w:rPr>
                <w:rFonts w:asciiTheme="minorHAnsi" w:eastAsiaTheme="minorEastAsia" w:hAnsiTheme="minorHAnsi"/>
                <w:noProof/>
                <w:sz w:val="22"/>
                <w:lang w:eastAsia="es-ES"/>
              </w:rPr>
              <w:tab/>
            </w:r>
            <w:r w:rsidR="0018729E" w:rsidRPr="00E13795">
              <w:rPr>
                <w:rStyle w:val="Hipervnculo"/>
                <w:noProof/>
              </w:rPr>
              <w:t>STM32F091VC</w:t>
            </w:r>
            <w:r w:rsidR="0018729E">
              <w:rPr>
                <w:noProof/>
                <w:webHidden/>
              </w:rPr>
              <w:tab/>
            </w:r>
            <w:r w:rsidR="0018729E">
              <w:rPr>
                <w:noProof/>
                <w:webHidden/>
              </w:rPr>
              <w:fldChar w:fldCharType="begin"/>
            </w:r>
            <w:r w:rsidR="0018729E">
              <w:rPr>
                <w:noProof/>
                <w:webHidden/>
              </w:rPr>
              <w:instrText xml:space="preserve"> PAGEREF _Toc46255167 \h </w:instrText>
            </w:r>
            <w:r w:rsidR="0018729E">
              <w:rPr>
                <w:noProof/>
                <w:webHidden/>
              </w:rPr>
            </w:r>
            <w:r w:rsidR="0018729E">
              <w:rPr>
                <w:noProof/>
                <w:webHidden/>
              </w:rPr>
              <w:fldChar w:fldCharType="separate"/>
            </w:r>
            <w:r w:rsidR="0018729E">
              <w:rPr>
                <w:noProof/>
                <w:webHidden/>
              </w:rPr>
              <w:t>37</w:t>
            </w:r>
            <w:r w:rsidR="0018729E">
              <w:rPr>
                <w:noProof/>
                <w:webHidden/>
              </w:rPr>
              <w:fldChar w:fldCharType="end"/>
            </w:r>
          </w:hyperlink>
        </w:p>
        <w:p w14:paraId="71EE2993" w14:textId="69A31AF7"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68" w:history="1">
            <w:r w:rsidR="0018729E" w:rsidRPr="00E13795">
              <w:rPr>
                <w:rStyle w:val="Hipervnculo"/>
                <w:noProof/>
              </w:rPr>
              <w:t>3.3.4.</w:t>
            </w:r>
            <w:r w:rsidR="0018729E">
              <w:rPr>
                <w:rFonts w:asciiTheme="minorHAnsi" w:eastAsiaTheme="minorEastAsia" w:hAnsiTheme="minorHAnsi"/>
                <w:noProof/>
                <w:sz w:val="22"/>
                <w:lang w:eastAsia="es-ES"/>
              </w:rPr>
              <w:tab/>
            </w:r>
            <w:r w:rsidR="0018729E" w:rsidRPr="00E13795">
              <w:rPr>
                <w:rStyle w:val="Hipervnculo"/>
                <w:noProof/>
              </w:rPr>
              <w:t>STM32F4DISCOVERY</w:t>
            </w:r>
            <w:r w:rsidR="0018729E">
              <w:rPr>
                <w:noProof/>
                <w:webHidden/>
              </w:rPr>
              <w:tab/>
            </w:r>
            <w:r w:rsidR="0018729E">
              <w:rPr>
                <w:noProof/>
                <w:webHidden/>
              </w:rPr>
              <w:fldChar w:fldCharType="begin"/>
            </w:r>
            <w:r w:rsidR="0018729E">
              <w:rPr>
                <w:noProof/>
                <w:webHidden/>
              </w:rPr>
              <w:instrText xml:space="preserve"> PAGEREF _Toc46255168 \h </w:instrText>
            </w:r>
            <w:r w:rsidR="0018729E">
              <w:rPr>
                <w:noProof/>
                <w:webHidden/>
              </w:rPr>
            </w:r>
            <w:r w:rsidR="0018729E">
              <w:rPr>
                <w:noProof/>
                <w:webHidden/>
              </w:rPr>
              <w:fldChar w:fldCharType="separate"/>
            </w:r>
            <w:r w:rsidR="0018729E">
              <w:rPr>
                <w:noProof/>
                <w:webHidden/>
              </w:rPr>
              <w:t>40</w:t>
            </w:r>
            <w:r w:rsidR="0018729E">
              <w:rPr>
                <w:noProof/>
                <w:webHidden/>
              </w:rPr>
              <w:fldChar w:fldCharType="end"/>
            </w:r>
          </w:hyperlink>
        </w:p>
        <w:p w14:paraId="58BDEC01" w14:textId="4C2A2886"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69" w:history="1">
            <w:r w:rsidR="0018729E" w:rsidRPr="00E13795">
              <w:rPr>
                <w:rStyle w:val="Hipervnculo"/>
                <w:noProof/>
              </w:rPr>
              <w:t>3.4.</w:t>
            </w:r>
            <w:r w:rsidR="0018729E">
              <w:rPr>
                <w:rFonts w:asciiTheme="minorHAnsi" w:eastAsiaTheme="minorEastAsia" w:hAnsiTheme="minorHAnsi"/>
                <w:noProof/>
                <w:sz w:val="22"/>
                <w:lang w:eastAsia="es-ES"/>
              </w:rPr>
              <w:tab/>
            </w:r>
            <w:r w:rsidR="0018729E" w:rsidRPr="00E13795">
              <w:rPr>
                <w:rStyle w:val="Hipervnculo"/>
                <w:noProof/>
              </w:rPr>
              <w:t>Software para STM32</w:t>
            </w:r>
            <w:r w:rsidR="0018729E">
              <w:rPr>
                <w:noProof/>
                <w:webHidden/>
              </w:rPr>
              <w:tab/>
            </w:r>
            <w:r w:rsidR="0018729E">
              <w:rPr>
                <w:noProof/>
                <w:webHidden/>
              </w:rPr>
              <w:fldChar w:fldCharType="begin"/>
            </w:r>
            <w:r w:rsidR="0018729E">
              <w:rPr>
                <w:noProof/>
                <w:webHidden/>
              </w:rPr>
              <w:instrText xml:space="preserve"> PAGEREF _Toc46255169 \h </w:instrText>
            </w:r>
            <w:r w:rsidR="0018729E">
              <w:rPr>
                <w:noProof/>
                <w:webHidden/>
              </w:rPr>
            </w:r>
            <w:r w:rsidR="0018729E">
              <w:rPr>
                <w:noProof/>
                <w:webHidden/>
              </w:rPr>
              <w:fldChar w:fldCharType="separate"/>
            </w:r>
            <w:r w:rsidR="0018729E">
              <w:rPr>
                <w:noProof/>
                <w:webHidden/>
              </w:rPr>
              <w:t>42</w:t>
            </w:r>
            <w:r w:rsidR="0018729E">
              <w:rPr>
                <w:noProof/>
                <w:webHidden/>
              </w:rPr>
              <w:fldChar w:fldCharType="end"/>
            </w:r>
          </w:hyperlink>
        </w:p>
        <w:p w14:paraId="0913C918" w14:textId="2D318754"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70" w:history="1">
            <w:r w:rsidR="0018729E" w:rsidRPr="00E13795">
              <w:rPr>
                <w:rStyle w:val="Hipervnculo"/>
                <w:noProof/>
              </w:rPr>
              <w:t>3.4.1.</w:t>
            </w:r>
            <w:r w:rsidR="0018729E">
              <w:rPr>
                <w:rFonts w:asciiTheme="minorHAnsi" w:eastAsiaTheme="minorEastAsia" w:hAnsiTheme="minorHAnsi"/>
                <w:noProof/>
                <w:sz w:val="22"/>
                <w:lang w:eastAsia="es-ES"/>
              </w:rPr>
              <w:tab/>
            </w:r>
            <w:r w:rsidR="0018729E" w:rsidRPr="00E13795">
              <w:rPr>
                <w:rStyle w:val="Hipervnculo"/>
                <w:noProof/>
              </w:rPr>
              <w:t>STM32CubeIDE</w:t>
            </w:r>
            <w:r w:rsidR="0018729E">
              <w:rPr>
                <w:noProof/>
                <w:webHidden/>
              </w:rPr>
              <w:tab/>
            </w:r>
            <w:r w:rsidR="0018729E">
              <w:rPr>
                <w:noProof/>
                <w:webHidden/>
              </w:rPr>
              <w:fldChar w:fldCharType="begin"/>
            </w:r>
            <w:r w:rsidR="0018729E">
              <w:rPr>
                <w:noProof/>
                <w:webHidden/>
              </w:rPr>
              <w:instrText xml:space="preserve"> PAGEREF _Toc46255170 \h </w:instrText>
            </w:r>
            <w:r w:rsidR="0018729E">
              <w:rPr>
                <w:noProof/>
                <w:webHidden/>
              </w:rPr>
            </w:r>
            <w:r w:rsidR="0018729E">
              <w:rPr>
                <w:noProof/>
                <w:webHidden/>
              </w:rPr>
              <w:fldChar w:fldCharType="separate"/>
            </w:r>
            <w:r w:rsidR="0018729E">
              <w:rPr>
                <w:noProof/>
                <w:webHidden/>
              </w:rPr>
              <w:t>42</w:t>
            </w:r>
            <w:r w:rsidR="0018729E">
              <w:rPr>
                <w:noProof/>
                <w:webHidden/>
              </w:rPr>
              <w:fldChar w:fldCharType="end"/>
            </w:r>
          </w:hyperlink>
        </w:p>
        <w:p w14:paraId="57165251" w14:textId="6C214AC8"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71" w:history="1">
            <w:r w:rsidR="0018729E" w:rsidRPr="00E13795">
              <w:rPr>
                <w:rStyle w:val="Hipervnculo"/>
                <w:noProof/>
              </w:rPr>
              <w:t>3.4.2.</w:t>
            </w:r>
            <w:r w:rsidR="0018729E">
              <w:rPr>
                <w:rFonts w:asciiTheme="minorHAnsi" w:eastAsiaTheme="minorEastAsia" w:hAnsiTheme="minorHAnsi"/>
                <w:noProof/>
                <w:sz w:val="22"/>
                <w:lang w:eastAsia="es-ES"/>
              </w:rPr>
              <w:tab/>
            </w:r>
            <w:r w:rsidR="0018729E" w:rsidRPr="00E13795">
              <w:rPr>
                <w:rStyle w:val="Hipervnculo"/>
                <w:noProof/>
              </w:rPr>
              <w:t>Arduino IDE</w:t>
            </w:r>
            <w:r w:rsidR="0018729E">
              <w:rPr>
                <w:noProof/>
                <w:webHidden/>
              </w:rPr>
              <w:tab/>
            </w:r>
            <w:r w:rsidR="0018729E">
              <w:rPr>
                <w:noProof/>
                <w:webHidden/>
              </w:rPr>
              <w:fldChar w:fldCharType="begin"/>
            </w:r>
            <w:r w:rsidR="0018729E">
              <w:rPr>
                <w:noProof/>
                <w:webHidden/>
              </w:rPr>
              <w:instrText xml:space="preserve"> PAGEREF _Toc46255171 \h </w:instrText>
            </w:r>
            <w:r w:rsidR="0018729E">
              <w:rPr>
                <w:noProof/>
                <w:webHidden/>
              </w:rPr>
            </w:r>
            <w:r w:rsidR="0018729E">
              <w:rPr>
                <w:noProof/>
                <w:webHidden/>
              </w:rPr>
              <w:fldChar w:fldCharType="separate"/>
            </w:r>
            <w:r w:rsidR="0018729E">
              <w:rPr>
                <w:noProof/>
                <w:webHidden/>
              </w:rPr>
              <w:t>44</w:t>
            </w:r>
            <w:r w:rsidR="0018729E">
              <w:rPr>
                <w:noProof/>
                <w:webHidden/>
              </w:rPr>
              <w:fldChar w:fldCharType="end"/>
            </w:r>
          </w:hyperlink>
        </w:p>
        <w:p w14:paraId="0E60DAE6" w14:textId="75D92D91"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72" w:history="1">
            <w:r w:rsidR="0018729E" w:rsidRPr="00E13795">
              <w:rPr>
                <w:rStyle w:val="Hipervnculo"/>
                <w:noProof/>
              </w:rPr>
              <w:t>3.5.</w:t>
            </w:r>
            <w:r w:rsidR="0018729E">
              <w:rPr>
                <w:rFonts w:asciiTheme="minorHAnsi" w:eastAsiaTheme="minorEastAsia" w:hAnsiTheme="minorHAnsi"/>
                <w:noProof/>
                <w:sz w:val="22"/>
                <w:lang w:eastAsia="es-ES"/>
              </w:rPr>
              <w:tab/>
            </w:r>
            <w:r w:rsidR="0018729E" w:rsidRPr="00E13795">
              <w:rPr>
                <w:rStyle w:val="Hipervnculo"/>
                <w:noProof/>
              </w:rPr>
              <w:t>Introducción al diseño de PCBs</w:t>
            </w:r>
            <w:r w:rsidR="0018729E">
              <w:rPr>
                <w:noProof/>
                <w:webHidden/>
              </w:rPr>
              <w:tab/>
            </w:r>
            <w:r w:rsidR="0018729E">
              <w:rPr>
                <w:noProof/>
                <w:webHidden/>
              </w:rPr>
              <w:fldChar w:fldCharType="begin"/>
            </w:r>
            <w:r w:rsidR="0018729E">
              <w:rPr>
                <w:noProof/>
                <w:webHidden/>
              </w:rPr>
              <w:instrText xml:space="preserve"> PAGEREF _Toc46255172 \h </w:instrText>
            </w:r>
            <w:r w:rsidR="0018729E">
              <w:rPr>
                <w:noProof/>
                <w:webHidden/>
              </w:rPr>
            </w:r>
            <w:r w:rsidR="0018729E">
              <w:rPr>
                <w:noProof/>
                <w:webHidden/>
              </w:rPr>
              <w:fldChar w:fldCharType="separate"/>
            </w:r>
            <w:r w:rsidR="0018729E">
              <w:rPr>
                <w:noProof/>
                <w:webHidden/>
              </w:rPr>
              <w:t>45</w:t>
            </w:r>
            <w:r w:rsidR="0018729E">
              <w:rPr>
                <w:noProof/>
                <w:webHidden/>
              </w:rPr>
              <w:fldChar w:fldCharType="end"/>
            </w:r>
          </w:hyperlink>
        </w:p>
        <w:p w14:paraId="34BA6B7E" w14:textId="7BD22934" w:rsidR="0018729E" w:rsidRDefault="00847D57">
          <w:pPr>
            <w:pStyle w:val="TDC1"/>
            <w:tabs>
              <w:tab w:val="left" w:pos="480"/>
              <w:tab w:val="right" w:pos="8494"/>
            </w:tabs>
            <w:rPr>
              <w:rFonts w:asciiTheme="minorHAnsi" w:eastAsiaTheme="minorEastAsia" w:hAnsiTheme="minorHAnsi"/>
              <w:noProof/>
              <w:sz w:val="22"/>
              <w:lang w:eastAsia="es-ES"/>
            </w:rPr>
          </w:pPr>
          <w:hyperlink w:anchor="_Toc46255173" w:history="1">
            <w:r w:rsidR="0018729E" w:rsidRPr="00E13795">
              <w:rPr>
                <w:rStyle w:val="Hipervnculo"/>
                <w:noProof/>
              </w:rPr>
              <w:t>4.</w:t>
            </w:r>
            <w:r w:rsidR="0018729E">
              <w:rPr>
                <w:rFonts w:asciiTheme="minorHAnsi" w:eastAsiaTheme="minorEastAsia" w:hAnsiTheme="minorHAnsi"/>
                <w:noProof/>
                <w:sz w:val="22"/>
                <w:lang w:eastAsia="es-ES"/>
              </w:rPr>
              <w:tab/>
            </w:r>
            <w:r w:rsidR="0018729E" w:rsidRPr="00E13795">
              <w:rPr>
                <w:rStyle w:val="Hipervnculo"/>
                <w:noProof/>
              </w:rPr>
              <w:t>Implementación</w:t>
            </w:r>
            <w:r w:rsidR="0018729E">
              <w:rPr>
                <w:noProof/>
                <w:webHidden/>
              </w:rPr>
              <w:tab/>
            </w:r>
            <w:r w:rsidR="0018729E">
              <w:rPr>
                <w:noProof/>
                <w:webHidden/>
              </w:rPr>
              <w:fldChar w:fldCharType="begin"/>
            </w:r>
            <w:r w:rsidR="0018729E">
              <w:rPr>
                <w:noProof/>
                <w:webHidden/>
              </w:rPr>
              <w:instrText xml:space="preserve"> PAGEREF _Toc46255173 \h </w:instrText>
            </w:r>
            <w:r w:rsidR="0018729E">
              <w:rPr>
                <w:noProof/>
                <w:webHidden/>
              </w:rPr>
            </w:r>
            <w:r w:rsidR="0018729E">
              <w:rPr>
                <w:noProof/>
                <w:webHidden/>
              </w:rPr>
              <w:fldChar w:fldCharType="separate"/>
            </w:r>
            <w:r w:rsidR="0018729E">
              <w:rPr>
                <w:noProof/>
                <w:webHidden/>
              </w:rPr>
              <w:t>50</w:t>
            </w:r>
            <w:r w:rsidR="0018729E">
              <w:rPr>
                <w:noProof/>
                <w:webHidden/>
              </w:rPr>
              <w:fldChar w:fldCharType="end"/>
            </w:r>
          </w:hyperlink>
        </w:p>
        <w:p w14:paraId="6EBA949E" w14:textId="602B2BF2"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74" w:history="1">
            <w:r w:rsidR="0018729E" w:rsidRPr="00E13795">
              <w:rPr>
                <w:rStyle w:val="Hipervnculo"/>
                <w:noProof/>
              </w:rPr>
              <w:t>4.1.</w:t>
            </w:r>
            <w:r w:rsidR="0018729E">
              <w:rPr>
                <w:rFonts w:asciiTheme="minorHAnsi" w:eastAsiaTheme="minorEastAsia" w:hAnsiTheme="minorHAnsi"/>
                <w:noProof/>
                <w:sz w:val="22"/>
                <w:lang w:eastAsia="es-ES"/>
              </w:rPr>
              <w:tab/>
            </w:r>
            <w:r w:rsidR="0018729E" w:rsidRPr="00E13795">
              <w:rPr>
                <w:rStyle w:val="Hipervnculo"/>
                <w:noProof/>
              </w:rPr>
              <w:t>Flujo de trabajo y pautas de diseño del producto</w:t>
            </w:r>
            <w:r w:rsidR="0018729E">
              <w:rPr>
                <w:noProof/>
                <w:webHidden/>
              </w:rPr>
              <w:tab/>
            </w:r>
            <w:r w:rsidR="0018729E">
              <w:rPr>
                <w:noProof/>
                <w:webHidden/>
              </w:rPr>
              <w:fldChar w:fldCharType="begin"/>
            </w:r>
            <w:r w:rsidR="0018729E">
              <w:rPr>
                <w:noProof/>
                <w:webHidden/>
              </w:rPr>
              <w:instrText xml:space="preserve"> PAGEREF _Toc46255174 \h </w:instrText>
            </w:r>
            <w:r w:rsidR="0018729E">
              <w:rPr>
                <w:noProof/>
                <w:webHidden/>
              </w:rPr>
            </w:r>
            <w:r w:rsidR="0018729E">
              <w:rPr>
                <w:noProof/>
                <w:webHidden/>
              </w:rPr>
              <w:fldChar w:fldCharType="separate"/>
            </w:r>
            <w:r w:rsidR="0018729E">
              <w:rPr>
                <w:noProof/>
                <w:webHidden/>
              </w:rPr>
              <w:t>50</w:t>
            </w:r>
            <w:r w:rsidR="0018729E">
              <w:rPr>
                <w:noProof/>
                <w:webHidden/>
              </w:rPr>
              <w:fldChar w:fldCharType="end"/>
            </w:r>
          </w:hyperlink>
        </w:p>
        <w:p w14:paraId="06E4550F" w14:textId="738CCFD6"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75" w:history="1">
            <w:r w:rsidR="0018729E" w:rsidRPr="00E13795">
              <w:rPr>
                <w:rStyle w:val="Hipervnculo"/>
                <w:noProof/>
              </w:rPr>
              <w:t>4.2.</w:t>
            </w:r>
            <w:r w:rsidR="0018729E">
              <w:rPr>
                <w:rFonts w:asciiTheme="minorHAnsi" w:eastAsiaTheme="minorEastAsia" w:hAnsiTheme="minorHAnsi"/>
                <w:noProof/>
                <w:sz w:val="22"/>
                <w:lang w:eastAsia="es-ES"/>
              </w:rPr>
              <w:tab/>
            </w:r>
            <w:r w:rsidR="0018729E" w:rsidRPr="00E13795">
              <w:rPr>
                <w:rStyle w:val="Hipervnculo"/>
                <w:noProof/>
              </w:rPr>
              <w:t>Arquitectura final del sistema</w:t>
            </w:r>
            <w:r w:rsidR="0018729E">
              <w:rPr>
                <w:noProof/>
                <w:webHidden/>
              </w:rPr>
              <w:tab/>
            </w:r>
            <w:r w:rsidR="0018729E">
              <w:rPr>
                <w:noProof/>
                <w:webHidden/>
              </w:rPr>
              <w:fldChar w:fldCharType="begin"/>
            </w:r>
            <w:r w:rsidR="0018729E">
              <w:rPr>
                <w:noProof/>
                <w:webHidden/>
              </w:rPr>
              <w:instrText xml:space="preserve"> PAGEREF _Toc46255175 \h </w:instrText>
            </w:r>
            <w:r w:rsidR="0018729E">
              <w:rPr>
                <w:noProof/>
                <w:webHidden/>
              </w:rPr>
            </w:r>
            <w:r w:rsidR="0018729E">
              <w:rPr>
                <w:noProof/>
                <w:webHidden/>
              </w:rPr>
              <w:fldChar w:fldCharType="separate"/>
            </w:r>
            <w:r w:rsidR="0018729E">
              <w:rPr>
                <w:noProof/>
                <w:webHidden/>
              </w:rPr>
              <w:t>52</w:t>
            </w:r>
            <w:r w:rsidR="0018729E">
              <w:rPr>
                <w:noProof/>
                <w:webHidden/>
              </w:rPr>
              <w:fldChar w:fldCharType="end"/>
            </w:r>
          </w:hyperlink>
        </w:p>
        <w:p w14:paraId="009FC40B" w14:textId="6F91B1AA"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76" w:history="1">
            <w:r w:rsidR="0018729E" w:rsidRPr="00E13795">
              <w:rPr>
                <w:rStyle w:val="Hipervnculo"/>
                <w:noProof/>
              </w:rPr>
              <w:t>4.3.</w:t>
            </w:r>
            <w:r w:rsidR="0018729E">
              <w:rPr>
                <w:rFonts w:asciiTheme="minorHAnsi" w:eastAsiaTheme="minorEastAsia" w:hAnsiTheme="minorHAnsi"/>
                <w:noProof/>
                <w:sz w:val="22"/>
                <w:lang w:eastAsia="es-ES"/>
              </w:rPr>
              <w:tab/>
            </w:r>
            <w:r w:rsidR="0018729E" w:rsidRPr="00E13795">
              <w:rPr>
                <w:rStyle w:val="Hipervnculo"/>
                <w:noProof/>
              </w:rPr>
              <w:t>Diseño de la FPGA y sus periféricos</w:t>
            </w:r>
            <w:r w:rsidR="0018729E">
              <w:rPr>
                <w:noProof/>
                <w:webHidden/>
              </w:rPr>
              <w:tab/>
            </w:r>
            <w:r w:rsidR="0018729E">
              <w:rPr>
                <w:noProof/>
                <w:webHidden/>
              </w:rPr>
              <w:fldChar w:fldCharType="begin"/>
            </w:r>
            <w:r w:rsidR="0018729E">
              <w:rPr>
                <w:noProof/>
                <w:webHidden/>
              </w:rPr>
              <w:instrText xml:space="preserve"> PAGEREF _Toc46255176 \h </w:instrText>
            </w:r>
            <w:r w:rsidR="0018729E">
              <w:rPr>
                <w:noProof/>
                <w:webHidden/>
              </w:rPr>
            </w:r>
            <w:r w:rsidR="0018729E">
              <w:rPr>
                <w:noProof/>
                <w:webHidden/>
              </w:rPr>
              <w:fldChar w:fldCharType="separate"/>
            </w:r>
            <w:r w:rsidR="0018729E">
              <w:rPr>
                <w:noProof/>
                <w:webHidden/>
              </w:rPr>
              <w:t>54</w:t>
            </w:r>
            <w:r w:rsidR="0018729E">
              <w:rPr>
                <w:noProof/>
                <w:webHidden/>
              </w:rPr>
              <w:fldChar w:fldCharType="end"/>
            </w:r>
          </w:hyperlink>
        </w:p>
        <w:p w14:paraId="0C309831" w14:textId="1E5B14C4"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77" w:history="1">
            <w:r w:rsidR="0018729E" w:rsidRPr="00E13795">
              <w:rPr>
                <w:rStyle w:val="Hipervnculo"/>
                <w:noProof/>
              </w:rPr>
              <w:t>4.3.1.</w:t>
            </w:r>
            <w:r w:rsidR="0018729E">
              <w:rPr>
                <w:rFonts w:asciiTheme="minorHAnsi" w:eastAsiaTheme="minorEastAsia" w:hAnsiTheme="minorHAnsi"/>
                <w:noProof/>
                <w:sz w:val="22"/>
                <w:lang w:eastAsia="es-ES"/>
              </w:rPr>
              <w:tab/>
            </w:r>
            <w:r w:rsidR="0018729E" w:rsidRPr="00E13795">
              <w:rPr>
                <w:rStyle w:val="Hipervnculo"/>
                <w:noProof/>
              </w:rPr>
              <w:t>Chip FPGA</w:t>
            </w:r>
            <w:r w:rsidR="0018729E">
              <w:rPr>
                <w:noProof/>
                <w:webHidden/>
              </w:rPr>
              <w:tab/>
            </w:r>
            <w:r w:rsidR="0018729E">
              <w:rPr>
                <w:noProof/>
                <w:webHidden/>
              </w:rPr>
              <w:fldChar w:fldCharType="begin"/>
            </w:r>
            <w:r w:rsidR="0018729E">
              <w:rPr>
                <w:noProof/>
                <w:webHidden/>
              </w:rPr>
              <w:instrText xml:space="preserve"> PAGEREF _Toc46255177 \h </w:instrText>
            </w:r>
            <w:r w:rsidR="0018729E">
              <w:rPr>
                <w:noProof/>
                <w:webHidden/>
              </w:rPr>
            </w:r>
            <w:r w:rsidR="0018729E">
              <w:rPr>
                <w:noProof/>
                <w:webHidden/>
              </w:rPr>
              <w:fldChar w:fldCharType="separate"/>
            </w:r>
            <w:r w:rsidR="0018729E">
              <w:rPr>
                <w:noProof/>
                <w:webHidden/>
              </w:rPr>
              <w:t>54</w:t>
            </w:r>
            <w:r w:rsidR="0018729E">
              <w:rPr>
                <w:noProof/>
                <w:webHidden/>
              </w:rPr>
              <w:fldChar w:fldCharType="end"/>
            </w:r>
          </w:hyperlink>
        </w:p>
        <w:p w14:paraId="3F4B3A23" w14:textId="26806ABF"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78" w:history="1">
            <w:r w:rsidR="0018729E" w:rsidRPr="00E13795">
              <w:rPr>
                <w:rStyle w:val="Hipervnculo"/>
                <w:noProof/>
              </w:rPr>
              <w:t>4.3.2.</w:t>
            </w:r>
            <w:r w:rsidR="0018729E">
              <w:rPr>
                <w:rFonts w:asciiTheme="minorHAnsi" w:eastAsiaTheme="minorEastAsia" w:hAnsiTheme="minorHAnsi"/>
                <w:noProof/>
                <w:sz w:val="22"/>
                <w:lang w:eastAsia="es-ES"/>
              </w:rPr>
              <w:tab/>
            </w:r>
            <w:r w:rsidR="0018729E" w:rsidRPr="00E13795">
              <w:rPr>
                <w:rStyle w:val="Hipervnculo"/>
                <w:noProof/>
              </w:rPr>
              <w:t>ADC</w:t>
            </w:r>
            <w:r w:rsidR="0018729E">
              <w:rPr>
                <w:noProof/>
                <w:webHidden/>
              </w:rPr>
              <w:tab/>
            </w:r>
            <w:r w:rsidR="0018729E">
              <w:rPr>
                <w:noProof/>
                <w:webHidden/>
              </w:rPr>
              <w:fldChar w:fldCharType="begin"/>
            </w:r>
            <w:r w:rsidR="0018729E">
              <w:rPr>
                <w:noProof/>
                <w:webHidden/>
              </w:rPr>
              <w:instrText xml:space="preserve"> PAGEREF _Toc46255178 \h </w:instrText>
            </w:r>
            <w:r w:rsidR="0018729E">
              <w:rPr>
                <w:noProof/>
                <w:webHidden/>
              </w:rPr>
            </w:r>
            <w:r w:rsidR="0018729E">
              <w:rPr>
                <w:noProof/>
                <w:webHidden/>
              </w:rPr>
              <w:fldChar w:fldCharType="separate"/>
            </w:r>
            <w:r w:rsidR="0018729E">
              <w:rPr>
                <w:noProof/>
                <w:webHidden/>
              </w:rPr>
              <w:t>54</w:t>
            </w:r>
            <w:r w:rsidR="0018729E">
              <w:rPr>
                <w:noProof/>
                <w:webHidden/>
              </w:rPr>
              <w:fldChar w:fldCharType="end"/>
            </w:r>
          </w:hyperlink>
        </w:p>
        <w:p w14:paraId="440227BE" w14:textId="4A502795"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79" w:history="1">
            <w:r w:rsidR="0018729E" w:rsidRPr="00E13795">
              <w:rPr>
                <w:rStyle w:val="Hipervnculo"/>
                <w:noProof/>
              </w:rPr>
              <w:t>4.3.3.</w:t>
            </w:r>
            <w:r w:rsidR="0018729E">
              <w:rPr>
                <w:rFonts w:asciiTheme="minorHAnsi" w:eastAsiaTheme="minorEastAsia" w:hAnsiTheme="minorHAnsi"/>
                <w:noProof/>
                <w:sz w:val="22"/>
                <w:lang w:eastAsia="es-ES"/>
              </w:rPr>
              <w:tab/>
            </w:r>
            <w:r w:rsidR="0018729E" w:rsidRPr="00E13795">
              <w:rPr>
                <w:rStyle w:val="Hipervnculo"/>
                <w:noProof/>
              </w:rPr>
              <w:t>VGA</w:t>
            </w:r>
            <w:r w:rsidR="0018729E">
              <w:rPr>
                <w:noProof/>
                <w:webHidden/>
              </w:rPr>
              <w:tab/>
            </w:r>
            <w:r w:rsidR="0018729E">
              <w:rPr>
                <w:noProof/>
                <w:webHidden/>
              </w:rPr>
              <w:fldChar w:fldCharType="begin"/>
            </w:r>
            <w:r w:rsidR="0018729E">
              <w:rPr>
                <w:noProof/>
                <w:webHidden/>
              </w:rPr>
              <w:instrText xml:space="preserve"> PAGEREF _Toc46255179 \h </w:instrText>
            </w:r>
            <w:r w:rsidR="0018729E">
              <w:rPr>
                <w:noProof/>
                <w:webHidden/>
              </w:rPr>
            </w:r>
            <w:r w:rsidR="0018729E">
              <w:rPr>
                <w:noProof/>
                <w:webHidden/>
              </w:rPr>
              <w:fldChar w:fldCharType="separate"/>
            </w:r>
            <w:r w:rsidR="0018729E">
              <w:rPr>
                <w:noProof/>
                <w:webHidden/>
              </w:rPr>
              <w:t>59</w:t>
            </w:r>
            <w:r w:rsidR="0018729E">
              <w:rPr>
                <w:noProof/>
                <w:webHidden/>
              </w:rPr>
              <w:fldChar w:fldCharType="end"/>
            </w:r>
          </w:hyperlink>
        </w:p>
        <w:p w14:paraId="21BB9012" w14:textId="4D333E5D"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80" w:history="1">
            <w:r w:rsidR="0018729E" w:rsidRPr="00E13795">
              <w:rPr>
                <w:rStyle w:val="Hipervnculo"/>
                <w:noProof/>
              </w:rPr>
              <w:t>4.4.</w:t>
            </w:r>
            <w:r w:rsidR="0018729E">
              <w:rPr>
                <w:rFonts w:asciiTheme="minorHAnsi" w:eastAsiaTheme="minorEastAsia" w:hAnsiTheme="minorHAnsi"/>
                <w:noProof/>
                <w:sz w:val="22"/>
                <w:lang w:eastAsia="es-ES"/>
              </w:rPr>
              <w:tab/>
            </w:r>
            <w:r w:rsidR="0018729E" w:rsidRPr="00E13795">
              <w:rPr>
                <w:rStyle w:val="Hipervnculo"/>
                <w:noProof/>
              </w:rPr>
              <w:t>Diseño del microcontrolador y sus periféricos</w:t>
            </w:r>
            <w:r w:rsidR="0018729E">
              <w:rPr>
                <w:noProof/>
                <w:webHidden/>
              </w:rPr>
              <w:tab/>
            </w:r>
            <w:r w:rsidR="0018729E">
              <w:rPr>
                <w:noProof/>
                <w:webHidden/>
              </w:rPr>
              <w:fldChar w:fldCharType="begin"/>
            </w:r>
            <w:r w:rsidR="0018729E">
              <w:rPr>
                <w:noProof/>
                <w:webHidden/>
              </w:rPr>
              <w:instrText xml:space="preserve"> PAGEREF _Toc46255180 \h </w:instrText>
            </w:r>
            <w:r w:rsidR="0018729E">
              <w:rPr>
                <w:noProof/>
                <w:webHidden/>
              </w:rPr>
            </w:r>
            <w:r w:rsidR="0018729E">
              <w:rPr>
                <w:noProof/>
                <w:webHidden/>
              </w:rPr>
              <w:fldChar w:fldCharType="separate"/>
            </w:r>
            <w:r w:rsidR="0018729E">
              <w:rPr>
                <w:noProof/>
                <w:webHidden/>
              </w:rPr>
              <w:t>64</w:t>
            </w:r>
            <w:r w:rsidR="0018729E">
              <w:rPr>
                <w:noProof/>
                <w:webHidden/>
              </w:rPr>
              <w:fldChar w:fldCharType="end"/>
            </w:r>
          </w:hyperlink>
        </w:p>
        <w:p w14:paraId="3392D988" w14:textId="4C0DDDEE"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81" w:history="1">
            <w:r w:rsidR="0018729E" w:rsidRPr="00E13795">
              <w:rPr>
                <w:rStyle w:val="Hipervnculo"/>
                <w:noProof/>
              </w:rPr>
              <w:t>4.4.1.</w:t>
            </w:r>
            <w:r w:rsidR="0018729E">
              <w:rPr>
                <w:rFonts w:asciiTheme="minorHAnsi" w:eastAsiaTheme="minorEastAsia" w:hAnsiTheme="minorHAnsi"/>
                <w:noProof/>
                <w:sz w:val="22"/>
                <w:lang w:eastAsia="es-ES"/>
              </w:rPr>
              <w:tab/>
            </w:r>
            <w:r w:rsidR="0018729E" w:rsidRPr="00E13795">
              <w:rPr>
                <w:rStyle w:val="Hipervnculo"/>
                <w:noProof/>
              </w:rPr>
              <w:t>Chip STM32</w:t>
            </w:r>
            <w:r w:rsidR="0018729E">
              <w:rPr>
                <w:noProof/>
                <w:webHidden/>
              </w:rPr>
              <w:tab/>
            </w:r>
            <w:r w:rsidR="0018729E">
              <w:rPr>
                <w:noProof/>
                <w:webHidden/>
              </w:rPr>
              <w:fldChar w:fldCharType="begin"/>
            </w:r>
            <w:r w:rsidR="0018729E">
              <w:rPr>
                <w:noProof/>
                <w:webHidden/>
              </w:rPr>
              <w:instrText xml:space="preserve"> PAGEREF _Toc46255181 \h </w:instrText>
            </w:r>
            <w:r w:rsidR="0018729E">
              <w:rPr>
                <w:noProof/>
                <w:webHidden/>
              </w:rPr>
            </w:r>
            <w:r w:rsidR="0018729E">
              <w:rPr>
                <w:noProof/>
                <w:webHidden/>
              </w:rPr>
              <w:fldChar w:fldCharType="separate"/>
            </w:r>
            <w:r w:rsidR="0018729E">
              <w:rPr>
                <w:noProof/>
                <w:webHidden/>
              </w:rPr>
              <w:t>64</w:t>
            </w:r>
            <w:r w:rsidR="0018729E">
              <w:rPr>
                <w:noProof/>
                <w:webHidden/>
              </w:rPr>
              <w:fldChar w:fldCharType="end"/>
            </w:r>
          </w:hyperlink>
        </w:p>
        <w:p w14:paraId="23B00BD4" w14:textId="70D98418"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82" w:history="1">
            <w:r w:rsidR="0018729E" w:rsidRPr="00E13795">
              <w:rPr>
                <w:rStyle w:val="Hipervnculo"/>
                <w:noProof/>
              </w:rPr>
              <w:t>4.4.2.</w:t>
            </w:r>
            <w:r w:rsidR="0018729E">
              <w:rPr>
                <w:rFonts w:asciiTheme="minorHAnsi" w:eastAsiaTheme="minorEastAsia" w:hAnsiTheme="minorHAnsi"/>
                <w:noProof/>
                <w:sz w:val="22"/>
                <w:lang w:eastAsia="es-ES"/>
              </w:rPr>
              <w:tab/>
            </w:r>
            <w:r w:rsidR="0018729E" w:rsidRPr="00E13795">
              <w:rPr>
                <w:rStyle w:val="Hipervnculo"/>
                <w:noProof/>
              </w:rPr>
              <w:t>Tarjeta SD</w:t>
            </w:r>
            <w:r w:rsidR="0018729E">
              <w:rPr>
                <w:noProof/>
                <w:webHidden/>
              </w:rPr>
              <w:tab/>
            </w:r>
            <w:r w:rsidR="0018729E">
              <w:rPr>
                <w:noProof/>
                <w:webHidden/>
              </w:rPr>
              <w:fldChar w:fldCharType="begin"/>
            </w:r>
            <w:r w:rsidR="0018729E">
              <w:rPr>
                <w:noProof/>
                <w:webHidden/>
              </w:rPr>
              <w:instrText xml:space="preserve"> PAGEREF _Toc46255182 \h </w:instrText>
            </w:r>
            <w:r w:rsidR="0018729E">
              <w:rPr>
                <w:noProof/>
                <w:webHidden/>
              </w:rPr>
            </w:r>
            <w:r w:rsidR="0018729E">
              <w:rPr>
                <w:noProof/>
                <w:webHidden/>
              </w:rPr>
              <w:fldChar w:fldCharType="separate"/>
            </w:r>
            <w:r w:rsidR="0018729E">
              <w:rPr>
                <w:noProof/>
                <w:webHidden/>
              </w:rPr>
              <w:t>64</w:t>
            </w:r>
            <w:r w:rsidR="0018729E">
              <w:rPr>
                <w:noProof/>
                <w:webHidden/>
              </w:rPr>
              <w:fldChar w:fldCharType="end"/>
            </w:r>
          </w:hyperlink>
        </w:p>
        <w:p w14:paraId="33C27A31" w14:textId="010F969D"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83" w:history="1">
            <w:r w:rsidR="0018729E" w:rsidRPr="00E13795">
              <w:rPr>
                <w:rStyle w:val="Hipervnculo"/>
                <w:noProof/>
              </w:rPr>
              <w:t>4.5.</w:t>
            </w:r>
            <w:r w:rsidR="0018729E">
              <w:rPr>
                <w:rFonts w:asciiTheme="minorHAnsi" w:eastAsiaTheme="minorEastAsia" w:hAnsiTheme="minorHAnsi"/>
                <w:noProof/>
                <w:sz w:val="22"/>
                <w:lang w:eastAsia="es-ES"/>
              </w:rPr>
              <w:tab/>
            </w:r>
            <w:r w:rsidR="0018729E" w:rsidRPr="00E13795">
              <w:rPr>
                <w:rStyle w:val="Hipervnculo"/>
                <w:noProof/>
              </w:rPr>
              <w:t>Programación de los dispositivos</w:t>
            </w:r>
            <w:r w:rsidR="0018729E">
              <w:rPr>
                <w:noProof/>
                <w:webHidden/>
              </w:rPr>
              <w:tab/>
            </w:r>
            <w:r w:rsidR="0018729E">
              <w:rPr>
                <w:noProof/>
                <w:webHidden/>
              </w:rPr>
              <w:fldChar w:fldCharType="begin"/>
            </w:r>
            <w:r w:rsidR="0018729E">
              <w:rPr>
                <w:noProof/>
                <w:webHidden/>
              </w:rPr>
              <w:instrText xml:space="preserve"> PAGEREF _Toc46255183 \h </w:instrText>
            </w:r>
            <w:r w:rsidR="0018729E">
              <w:rPr>
                <w:noProof/>
                <w:webHidden/>
              </w:rPr>
            </w:r>
            <w:r w:rsidR="0018729E">
              <w:rPr>
                <w:noProof/>
                <w:webHidden/>
              </w:rPr>
              <w:fldChar w:fldCharType="separate"/>
            </w:r>
            <w:r w:rsidR="0018729E">
              <w:rPr>
                <w:noProof/>
                <w:webHidden/>
              </w:rPr>
              <w:t>67</w:t>
            </w:r>
            <w:r w:rsidR="0018729E">
              <w:rPr>
                <w:noProof/>
                <w:webHidden/>
              </w:rPr>
              <w:fldChar w:fldCharType="end"/>
            </w:r>
          </w:hyperlink>
        </w:p>
        <w:p w14:paraId="46D669CA" w14:textId="3761853E"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84" w:history="1">
            <w:r w:rsidR="0018729E" w:rsidRPr="00E13795">
              <w:rPr>
                <w:rStyle w:val="Hipervnculo"/>
                <w:noProof/>
              </w:rPr>
              <w:t>4.6.</w:t>
            </w:r>
            <w:r w:rsidR="0018729E">
              <w:rPr>
                <w:rFonts w:asciiTheme="minorHAnsi" w:eastAsiaTheme="minorEastAsia" w:hAnsiTheme="minorHAnsi"/>
                <w:noProof/>
                <w:sz w:val="22"/>
                <w:lang w:eastAsia="es-ES"/>
              </w:rPr>
              <w:tab/>
            </w:r>
            <w:r w:rsidR="0018729E" w:rsidRPr="00E13795">
              <w:rPr>
                <w:rStyle w:val="Hipervnculo"/>
                <w:noProof/>
              </w:rPr>
              <w:t>Diseño SRAM y bus de comunicación</w:t>
            </w:r>
            <w:r w:rsidR="0018729E">
              <w:rPr>
                <w:noProof/>
                <w:webHidden/>
              </w:rPr>
              <w:tab/>
            </w:r>
            <w:r w:rsidR="0018729E">
              <w:rPr>
                <w:noProof/>
                <w:webHidden/>
              </w:rPr>
              <w:fldChar w:fldCharType="begin"/>
            </w:r>
            <w:r w:rsidR="0018729E">
              <w:rPr>
                <w:noProof/>
                <w:webHidden/>
              </w:rPr>
              <w:instrText xml:space="preserve"> PAGEREF _Toc46255184 \h </w:instrText>
            </w:r>
            <w:r w:rsidR="0018729E">
              <w:rPr>
                <w:noProof/>
                <w:webHidden/>
              </w:rPr>
            </w:r>
            <w:r w:rsidR="0018729E">
              <w:rPr>
                <w:noProof/>
                <w:webHidden/>
              </w:rPr>
              <w:fldChar w:fldCharType="separate"/>
            </w:r>
            <w:r w:rsidR="0018729E">
              <w:rPr>
                <w:noProof/>
                <w:webHidden/>
              </w:rPr>
              <w:t>74</w:t>
            </w:r>
            <w:r w:rsidR="0018729E">
              <w:rPr>
                <w:noProof/>
                <w:webHidden/>
              </w:rPr>
              <w:fldChar w:fldCharType="end"/>
            </w:r>
          </w:hyperlink>
        </w:p>
        <w:p w14:paraId="2AA548DE" w14:textId="76A22930"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85" w:history="1">
            <w:r w:rsidR="0018729E" w:rsidRPr="00E13795">
              <w:rPr>
                <w:rStyle w:val="Hipervnculo"/>
                <w:noProof/>
              </w:rPr>
              <w:t>4.7.</w:t>
            </w:r>
            <w:r w:rsidR="0018729E">
              <w:rPr>
                <w:rFonts w:asciiTheme="minorHAnsi" w:eastAsiaTheme="minorEastAsia" w:hAnsiTheme="minorHAnsi"/>
                <w:noProof/>
                <w:sz w:val="22"/>
                <w:lang w:eastAsia="es-ES"/>
              </w:rPr>
              <w:tab/>
            </w:r>
            <w:r w:rsidR="0018729E" w:rsidRPr="00E13795">
              <w:rPr>
                <w:rStyle w:val="Hipervnculo"/>
                <w:noProof/>
              </w:rPr>
              <w:t>Alimentación global del sistema</w:t>
            </w:r>
            <w:r w:rsidR="0018729E">
              <w:rPr>
                <w:noProof/>
                <w:webHidden/>
              </w:rPr>
              <w:tab/>
            </w:r>
            <w:r w:rsidR="0018729E">
              <w:rPr>
                <w:noProof/>
                <w:webHidden/>
              </w:rPr>
              <w:fldChar w:fldCharType="begin"/>
            </w:r>
            <w:r w:rsidR="0018729E">
              <w:rPr>
                <w:noProof/>
                <w:webHidden/>
              </w:rPr>
              <w:instrText xml:space="preserve"> PAGEREF _Toc46255185 \h </w:instrText>
            </w:r>
            <w:r w:rsidR="0018729E">
              <w:rPr>
                <w:noProof/>
                <w:webHidden/>
              </w:rPr>
            </w:r>
            <w:r w:rsidR="0018729E">
              <w:rPr>
                <w:noProof/>
                <w:webHidden/>
              </w:rPr>
              <w:fldChar w:fldCharType="separate"/>
            </w:r>
            <w:r w:rsidR="0018729E">
              <w:rPr>
                <w:noProof/>
                <w:webHidden/>
              </w:rPr>
              <w:t>74</w:t>
            </w:r>
            <w:r w:rsidR="0018729E">
              <w:rPr>
                <w:noProof/>
                <w:webHidden/>
              </w:rPr>
              <w:fldChar w:fldCharType="end"/>
            </w:r>
          </w:hyperlink>
        </w:p>
        <w:p w14:paraId="21E9485D" w14:textId="795AD042"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86" w:history="1">
            <w:r w:rsidR="0018729E" w:rsidRPr="00E13795">
              <w:rPr>
                <w:rStyle w:val="Hipervnculo"/>
                <w:noProof/>
              </w:rPr>
              <w:t>4.7.1.</w:t>
            </w:r>
            <w:r w:rsidR="0018729E">
              <w:rPr>
                <w:rFonts w:asciiTheme="minorHAnsi" w:eastAsiaTheme="minorEastAsia" w:hAnsiTheme="minorHAnsi"/>
                <w:noProof/>
                <w:sz w:val="22"/>
                <w:lang w:eastAsia="es-ES"/>
              </w:rPr>
              <w:tab/>
            </w:r>
            <w:r w:rsidR="0018729E" w:rsidRPr="00E13795">
              <w:rPr>
                <w:rStyle w:val="Hipervnculo"/>
                <w:noProof/>
              </w:rPr>
              <w:t>Análisis de consumo</w:t>
            </w:r>
            <w:r w:rsidR="0018729E">
              <w:rPr>
                <w:noProof/>
                <w:webHidden/>
              </w:rPr>
              <w:tab/>
            </w:r>
            <w:r w:rsidR="0018729E">
              <w:rPr>
                <w:noProof/>
                <w:webHidden/>
              </w:rPr>
              <w:fldChar w:fldCharType="begin"/>
            </w:r>
            <w:r w:rsidR="0018729E">
              <w:rPr>
                <w:noProof/>
                <w:webHidden/>
              </w:rPr>
              <w:instrText xml:space="preserve"> PAGEREF _Toc46255186 \h </w:instrText>
            </w:r>
            <w:r w:rsidR="0018729E">
              <w:rPr>
                <w:noProof/>
                <w:webHidden/>
              </w:rPr>
            </w:r>
            <w:r w:rsidR="0018729E">
              <w:rPr>
                <w:noProof/>
                <w:webHidden/>
              </w:rPr>
              <w:fldChar w:fldCharType="separate"/>
            </w:r>
            <w:r w:rsidR="0018729E">
              <w:rPr>
                <w:noProof/>
                <w:webHidden/>
              </w:rPr>
              <w:t>74</w:t>
            </w:r>
            <w:r w:rsidR="0018729E">
              <w:rPr>
                <w:noProof/>
                <w:webHidden/>
              </w:rPr>
              <w:fldChar w:fldCharType="end"/>
            </w:r>
          </w:hyperlink>
        </w:p>
        <w:p w14:paraId="0D89D7DA" w14:textId="7AE970D9"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87" w:history="1">
            <w:r w:rsidR="0018729E" w:rsidRPr="00E13795">
              <w:rPr>
                <w:rStyle w:val="Hipervnculo"/>
                <w:noProof/>
              </w:rPr>
              <w:t>4.7.2.</w:t>
            </w:r>
            <w:r w:rsidR="0018729E">
              <w:rPr>
                <w:rFonts w:asciiTheme="minorHAnsi" w:eastAsiaTheme="minorEastAsia" w:hAnsiTheme="minorHAnsi"/>
                <w:noProof/>
                <w:sz w:val="22"/>
                <w:lang w:eastAsia="es-ES"/>
              </w:rPr>
              <w:tab/>
            </w:r>
            <w:r w:rsidR="0018729E" w:rsidRPr="00E13795">
              <w:rPr>
                <w:rStyle w:val="Hipervnculo"/>
                <w:noProof/>
              </w:rPr>
              <w:t>Conector USB</w:t>
            </w:r>
            <w:r w:rsidR="0018729E">
              <w:rPr>
                <w:noProof/>
                <w:webHidden/>
              </w:rPr>
              <w:tab/>
            </w:r>
            <w:r w:rsidR="0018729E">
              <w:rPr>
                <w:noProof/>
                <w:webHidden/>
              </w:rPr>
              <w:fldChar w:fldCharType="begin"/>
            </w:r>
            <w:r w:rsidR="0018729E">
              <w:rPr>
                <w:noProof/>
                <w:webHidden/>
              </w:rPr>
              <w:instrText xml:space="preserve"> PAGEREF _Toc46255187 \h </w:instrText>
            </w:r>
            <w:r w:rsidR="0018729E">
              <w:rPr>
                <w:noProof/>
                <w:webHidden/>
              </w:rPr>
            </w:r>
            <w:r w:rsidR="0018729E">
              <w:rPr>
                <w:noProof/>
                <w:webHidden/>
              </w:rPr>
              <w:fldChar w:fldCharType="separate"/>
            </w:r>
            <w:r w:rsidR="0018729E">
              <w:rPr>
                <w:noProof/>
                <w:webHidden/>
              </w:rPr>
              <w:t>75</w:t>
            </w:r>
            <w:r w:rsidR="0018729E">
              <w:rPr>
                <w:noProof/>
                <w:webHidden/>
              </w:rPr>
              <w:fldChar w:fldCharType="end"/>
            </w:r>
          </w:hyperlink>
        </w:p>
        <w:p w14:paraId="7C2A8548" w14:textId="278500B9"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88" w:history="1">
            <w:r w:rsidR="0018729E" w:rsidRPr="00E13795">
              <w:rPr>
                <w:rStyle w:val="Hipervnculo"/>
                <w:noProof/>
              </w:rPr>
              <w:t>4.7.3.</w:t>
            </w:r>
            <w:r w:rsidR="0018729E">
              <w:rPr>
                <w:rFonts w:asciiTheme="minorHAnsi" w:eastAsiaTheme="minorEastAsia" w:hAnsiTheme="minorHAnsi"/>
                <w:noProof/>
                <w:sz w:val="22"/>
                <w:lang w:eastAsia="es-ES"/>
              </w:rPr>
              <w:tab/>
            </w:r>
            <w:r w:rsidR="0018729E" w:rsidRPr="00E13795">
              <w:rPr>
                <w:rStyle w:val="Hipervnculo"/>
                <w:noProof/>
              </w:rPr>
              <w:t>Regulador de tensión</w:t>
            </w:r>
            <w:r w:rsidR="0018729E">
              <w:rPr>
                <w:noProof/>
                <w:webHidden/>
              </w:rPr>
              <w:tab/>
            </w:r>
            <w:r w:rsidR="0018729E">
              <w:rPr>
                <w:noProof/>
                <w:webHidden/>
              </w:rPr>
              <w:fldChar w:fldCharType="begin"/>
            </w:r>
            <w:r w:rsidR="0018729E">
              <w:rPr>
                <w:noProof/>
                <w:webHidden/>
              </w:rPr>
              <w:instrText xml:space="preserve"> PAGEREF _Toc46255188 \h </w:instrText>
            </w:r>
            <w:r w:rsidR="0018729E">
              <w:rPr>
                <w:noProof/>
                <w:webHidden/>
              </w:rPr>
            </w:r>
            <w:r w:rsidR="0018729E">
              <w:rPr>
                <w:noProof/>
                <w:webHidden/>
              </w:rPr>
              <w:fldChar w:fldCharType="separate"/>
            </w:r>
            <w:r w:rsidR="0018729E">
              <w:rPr>
                <w:noProof/>
                <w:webHidden/>
              </w:rPr>
              <w:t>78</w:t>
            </w:r>
            <w:r w:rsidR="0018729E">
              <w:rPr>
                <w:noProof/>
                <w:webHidden/>
              </w:rPr>
              <w:fldChar w:fldCharType="end"/>
            </w:r>
          </w:hyperlink>
        </w:p>
        <w:p w14:paraId="0648191D" w14:textId="3D362649"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89" w:history="1">
            <w:r w:rsidR="0018729E" w:rsidRPr="00E13795">
              <w:rPr>
                <w:rStyle w:val="Hipervnculo"/>
                <w:noProof/>
              </w:rPr>
              <w:t>4.8.</w:t>
            </w:r>
            <w:r w:rsidR="0018729E">
              <w:rPr>
                <w:rFonts w:asciiTheme="minorHAnsi" w:eastAsiaTheme="minorEastAsia" w:hAnsiTheme="minorHAnsi"/>
                <w:noProof/>
                <w:sz w:val="22"/>
                <w:lang w:eastAsia="es-ES"/>
              </w:rPr>
              <w:tab/>
            </w:r>
            <w:r w:rsidR="0018729E" w:rsidRPr="00E13795">
              <w:rPr>
                <w:rStyle w:val="Hipervnculo"/>
                <w:noProof/>
              </w:rPr>
              <w:t>Placa de circuito impreso</w:t>
            </w:r>
            <w:r w:rsidR="0018729E">
              <w:rPr>
                <w:noProof/>
                <w:webHidden/>
              </w:rPr>
              <w:tab/>
            </w:r>
            <w:r w:rsidR="0018729E">
              <w:rPr>
                <w:noProof/>
                <w:webHidden/>
              </w:rPr>
              <w:fldChar w:fldCharType="begin"/>
            </w:r>
            <w:r w:rsidR="0018729E">
              <w:rPr>
                <w:noProof/>
                <w:webHidden/>
              </w:rPr>
              <w:instrText xml:space="preserve"> PAGEREF _Toc46255189 \h </w:instrText>
            </w:r>
            <w:r w:rsidR="0018729E">
              <w:rPr>
                <w:noProof/>
                <w:webHidden/>
              </w:rPr>
            </w:r>
            <w:r w:rsidR="0018729E">
              <w:rPr>
                <w:noProof/>
                <w:webHidden/>
              </w:rPr>
              <w:fldChar w:fldCharType="separate"/>
            </w:r>
            <w:r w:rsidR="0018729E">
              <w:rPr>
                <w:noProof/>
                <w:webHidden/>
              </w:rPr>
              <w:t>81</w:t>
            </w:r>
            <w:r w:rsidR="0018729E">
              <w:rPr>
                <w:noProof/>
                <w:webHidden/>
              </w:rPr>
              <w:fldChar w:fldCharType="end"/>
            </w:r>
          </w:hyperlink>
        </w:p>
        <w:p w14:paraId="16F82E0D" w14:textId="767A01D8" w:rsidR="0018729E" w:rsidRDefault="00847D57">
          <w:pPr>
            <w:pStyle w:val="TDC2"/>
            <w:tabs>
              <w:tab w:val="left" w:pos="880"/>
              <w:tab w:val="right" w:pos="8494"/>
            </w:tabs>
            <w:rPr>
              <w:rFonts w:asciiTheme="minorHAnsi" w:eastAsiaTheme="minorEastAsia" w:hAnsiTheme="minorHAnsi"/>
              <w:noProof/>
              <w:sz w:val="22"/>
              <w:lang w:eastAsia="es-ES"/>
            </w:rPr>
          </w:pPr>
          <w:hyperlink w:anchor="_Toc46255190" w:history="1">
            <w:r w:rsidR="0018729E" w:rsidRPr="00E13795">
              <w:rPr>
                <w:rStyle w:val="Hipervnculo"/>
                <w:noProof/>
              </w:rPr>
              <w:t>4.9.</w:t>
            </w:r>
            <w:r w:rsidR="0018729E">
              <w:rPr>
                <w:rFonts w:asciiTheme="minorHAnsi" w:eastAsiaTheme="minorEastAsia" w:hAnsiTheme="minorHAnsi"/>
                <w:noProof/>
                <w:sz w:val="22"/>
                <w:lang w:eastAsia="es-ES"/>
              </w:rPr>
              <w:tab/>
            </w:r>
            <w:r w:rsidR="0018729E" w:rsidRPr="00E13795">
              <w:rPr>
                <w:rStyle w:val="Hipervnculo"/>
                <w:noProof/>
              </w:rPr>
              <w:t>Producto final</w:t>
            </w:r>
            <w:r w:rsidR="0018729E">
              <w:rPr>
                <w:noProof/>
                <w:webHidden/>
              </w:rPr>
              <w:tab/>
            </w:r>
            <w:r w:rsidR="0018729E">
              <w:rPr>
                <w:noProof/>
                <w:webHidden/>
              </w:rPr>
              <w:fldChar w:fldCharType="begin"/>
            </w:r>
            <w:r w:rsidR="0018729E">
              <w:rPr>
                <w:noProof/>
                <w:webHidden/>
              </w:rPr>
              <w:instrText xml:space="preserve"> PAGEREF _Toc46255190 \h </w:instrText>
            </w:r>
            <w:r w:rsidR="0018729E">
              <w:rPr>
                <w:noProof/>
                <w:webHidden/>
              </w:rPr>
            </w:r>
            <w:r w:rsidR="0018729E">
              <w:rPr>
                <w:noProof/>
                <w:webHidden/>
              </w:rPr>
              <w:fldChar w:fldCharType="separate"/>
            </w:r>
            <w:r w:rsidR="0018729E">
              <w:rPr>
                <w:noProof/>
                <w:webHidden/>
              </w:rPr>
              <w:t>81</w:t>
            </w:r>
            <w:r w:rsidR="0018729E">
              <w:rPr>
                <w:noProof/>
                <w:webHidden/>
              </w:rPr>
              <w:fldChar w:fldCharType="end"/>
            </w:r>
          </w:hyperlink>
        </w:p>
        <w:p w14:paraId="4A0B6B42" w14:textId="4F4253ED"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91" w:history="1">
            <w:r w:rsidR="0018729E" w:rsidRPr="00E13795">
              <w:rPr>
                <w:rStyle w:val="Hipervnculo"/>
                <w:noProof/>
              </w:rPr>
              <w:t>4.9.1.</w:t>
            </w:r>
            <w:r w:rsidR="0018729E">
              <w:rPr>
                <w:rFonts w:asciiTheme="minorHAnsi" w:eastAsiaTheme="minorEastAsia" w:hAnsiTheme="minorHAnsi"/>
                <w:noProof/>
                <w:sz w:val="22"/>
                <w:lang w:eastAsia="es-ES"/>
              </w:rPr>
              <w:tab/>
            </w:r>
            <w:r w:rsidR="0018729E" w:rsidRPr="00E13795">
              <w:rPr>
                <w:rStyle w:val="Hipervnculo"/>
                <w:noProof/>
              </w:rPr>
              <w:t>Especificaciones</w:t>
            </w:r>
            <w:r w:rsidR="0018729E">
              <w:rPr>
                <w:noProof/>
                <w:webHidden/>
              </w:rPr>
              <w:tab/>
            </w:r>
            <w:r w:rsidR="0018729E">
              <w:rPr>
                <w:noProof/>
                <w:webHidden/>
              </w:rPr>
              <w:fldChar w:fldCharType="begin"/>
            </w:r>
            <w:r w:rsidR="0018729E">
              <w:rPr>
                <w:noProof/>
                <w:webHidden/>
              </w:rPr>
              <w:instrText xml:space="preserve"> PAGEREF _Toc46255191 \h </w:instrText>
            </w:r>
            <w:r w:rsidR="0018729E">
              <w:rPr>
                <w:noProof/>
                <w:webHidden/>
              </w:rPr>
            </w:r>
            <w:r w:rsidR="0018729E">
              <w:rPr>
                <w:noProof/>
                <w:webHidden/>
              </w:rPr>
              <w:fldChar w:fldCharType="separate"/>
            </w:r>
            <w:r w:rsidR="0018729E">
              <w:rPr>
                <w:noProof/>
                <w:webHidden/>
              </w:rPr>
              <w:t>81</w:t>
            </w:r>
            <w:r w:rsidR="0018729E">
              <w:rPr>
                <w:noProof/>
                <w:webHidden/>
              </w:rPr>
              <w:fldChar w:fldCharType="end"/>
            </w:r>
          </w:hyperlink>
        </w:p>
        <w:p w14:paraId="331EA835" w14:textId="0AC849FA"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92" w:history="1">
            <w:r w:rsidR="0018729E" w:rsidRPr="00E13795">
              <w:rPr>
                <w:rStyle w:val="Hipervnculo"/>
                <w:noProof/>
              </w:rPr>
              <w:t>4.9.2.</w:t>
            </w:r>
            <w:r w:rsidR="0018729E">
              <w:rPr>
                <w:rFonts w:asciiTheme="minorHAnsi" w:eastAsiaTheme="minorEastAsia" w:hAnsiTheme="minorHAnsi"/>
                <w:noProof/>
                <w:sz w:val="22"/>
                <w:lang w:eastAsia="es-ES"/>
              </w:rPr>
              <w:tab/>
            </w:r>
            <w:r w:rsidR="0018729E" w:rsidRPr="00E13795">
              <w:rPr>
                <w:rStyle w:val="Hipervnculo"/>
                <w:noProof/>
              </w:rPr>
              <w:t>Pinout</w:t>
            </w:r>
            <w:r w:rsidR="0018729E">
              <w:rPr>
                <w:noProof/>
                <w:webHidden/>
              </w:rPr>
              <w:tab/>
            </w:r>
            <w:r w:rsidR="0018729E">
              <w:rPr>
                <w:noProof/>
                <w:webHidden/>
              </w:rPr>
              <w:fldChar w:fldCharType="begin"/>
            </w:r>
            <w:r w:rsidR="0018729E">
              <w:rPr>
                <w:noProof/>
                <w:webHidden/>
              </w:rPr>
              <w:instrText xml:space="preserve"> PAGEREF _Toc46255192 \h </w:instrText>
            </w:r>
            <w:r w:rsidR="0018729E">
              <w:rPr>
                <w:noProof/>
                <w:webHidden/>
              </w:rPr>
            </w:r>
            <w:r w:rsidR="0018729E">
              <w:rPr>
                <w:noProof/>
                <w:webHidden/>
              </w:rPr>
              <w:fldChar w:fldCharType="separate"/>
            </w:r>
            <w:r w:rsidR="0018729E">
              <w:rPr>
                <w:noProof/>
                <w:webHidden/>
              </w:rPr>
              <w:t>81</w:t>
            </w:r>
            <w:r w:rsidR="0018729E">
              <w:rPr>
                <w:noProof/>
                <w:webHidden/>
              </w:rPr>
              <w:fldChar w:fldCharType="end"/>
            </w:r>
          </w:hyperlink>
        </w:p>
        <w:p w14:paraId="3A27BBF1" w14:textId="00BB033F" w:rsidR="0018729E" w:rsidRDefault="00847D57">
          <w:pPr>
            <w:pStyle w:val="TDC3"/>
            <w:tabs>
              <w:tab w:val="left" w:pos="1320"/>
              <w:tab w:val="right" w:pos="8494"/>
            </w:tabs>
            <w:rPr>
              <w:rFonts w:asciiTheme="minorHAnsi" w:eastAsiaTheme="minorEastAsia" w:hAnsiTheme="minorHAnsi"/>
              <w:noProof/>
              <w:sz w:val="22"/>
              <w:lang w:eastAsia="es-ES"/>
            </w:rPr>
          </w:pPr>
          <w:hyperlink w:anchor="_Toc46255193" w:history="1">
            <w:r w:rsidR="0018729E" w:rsidRPr="00E13795">
              <w:rPr>
                <w:rStyle w:val="Hipervnculo"/>
                <w:noProof/>
              </w:rPr>
              <w:t>4.9.3.</w:t>
            </w:r>
            <w:r w:rsidR="0018729E">
              <w:rPr>
                <w:rFonts w:asciiTheme="minorHAnsi" w:eastAsiaTheme="minorEastAsia" w:hAnsiTheme="minorHAnsi"/>
                <w:noProof/>
                <w:sz w:val="22"/>
                <w:lang w:eastAsia="es-ES"/>
              </w:rPr>
              <w:tab/>
            </w:r>
            <w:r w:rsidR="0018729E" w:rsidRPr="00E13795">
              <w:rPr>
                <w:rStyle w:val="Hipervnculo"/>
                <w:noProof/>
              </w:rPr>
              <w:t>BOM</w:t>
            </w:r>
            <w:r w:rsidR="0018729E">
              <w:rPr>
                <w:noProof/>
                <w:webHidden/>
              </w:rPr>
              <w:tab/>
            </w:r>
            <w:r w:rsidR="0018729E">
              <w:rPr>
                <w:noProof/>
                <w:webHidden/>
              </w:rPr>
              <w:fldChar w:fldCharType="begin"/>
            </w:r>
            <w:r w:rsidR="0018729E">
              <w:rPr>
                <w:noProof/>
                <w:webHidden/>
              </w:rPr>
              <w:instrText xml:space="preserve"> PAGEREF _Toc46255193 \h </w:instrText>
            </w:r>
            <w:r w:rsidR="0018729E">
              <w:rPr>
                <w:noProof/>
                <w:webHidden/>
              </w:rPr>
            </w:r>
            <w:r w:rsidR="0018729E">
              <w:rPr>
                <w:noProof/>
                <w:webHidden/>
              </w:rPr>
              <w:fldChar w:fldCharType="separate"/>
            </w:r>
            <w:r w:rsidR="0018729E">
              <w:rPr>
                <w:noProof/>
                <w:webHidden/>
              </w:rPr>
              <w:t>81</w:t>
            </w:r>
            <w:r w:rsidR="0018729E">
              <w:rPr>
                <w:noProof/>
                <w:webHidden/>
              </w:rPr>
              <w:fldChar w:fldCharType="end"/>
            </w:r>
          </w:hyperlink>
        </w:p>
        <w:p w14:paraId="2161D95B" w14:textId="6628BA11" w:rsidR="0018729E" w:rsidRDefault="00847D57">
          <w:pPr>
            <w:pStyle w:val="TDC1"/>
            <w:tabs>
              <w:tab w:val="left" w:pos="480"/>
              <w:tab w:val="right" w:pos="8494"/>
            </w:tabs>
            <w:rPr>
              <w:rFonts w:asciiTheme="minorHAnsi" w:eastAsiaTheme="minorEastAsia" w:hAnsiTheme="minorHAnsi"/>
              <w:noProof/>
              <w:sz w:val="22"/>
              <w:lang w:eastAsia="es-ES"/>
            </w:rPr>
          </w:pPr>
          <w:hyperlink w:anchor="_Toc46255194" w:history="1">
            <w:r w:rsidR="0018729E" w:rsidRPr="00E13795">
              <w:rPr>
                <w:rStyle w:val="Hipervnculo"/>
                <w:noProof/>
              </w:rPr>
              <w:t>5.</w:t>
            </w:r>
            <w:r w:rsidR="0018729E">
              <w:rPr>
                <w:rFonts w:asciiTheme="minorHAnsi" w:eastAsiaTheme="minorEastAsia" w:hAnsiTheme="minorHAnsi"/>
                <w:noProof/>
                <w:sz w:val="22"/>
                <w:lang w:eastAsia="es-ES"/>
              </w:rPr>
              <w:tab/>
            </w:r>
            <w:r w:rsidR="0018729E" w:rsidRPr="00E13795">
              <w:rPr>
                <w:rStyle w:val="Hipervnculo"/>
                <w:noProof/>
              </w:rPr>
              <w:t>Conclusiones y trabajo futuro</w:t>
            </w:r>
            <w:r w:rsidR="0018729E">
              <w:rPr>
                <w:noProof/>
                <w:webHidden/>
              </w:rPr>
              <w:tab/>
            </w:r>
            <w:r w:rsidR="0018729E">
              <w:rPr>
                <w:noProof/>
                <w:webHidden/>
              </w:rPr>
              <w:fldChar w:fldCharType="begin"/>
            </w:r>
            <w:r w:rsidR="0018729E">
              <w:rPr>
                <w:noProof/>
                <w:webHidden/>
              </w:rPr>
              <w:instrText xml:space="preserve"> PAGEREF _Toc46255194 \h </w:instrText>
            </w:r>
            <w:r w:rsidR="0018729E">
              <w:rPr>
                <w:noProof/>
                <w:webHidden/>
              </w:rPr>
            </w:r>
            <w:r w:rsidR="0018729E">
              <w:rPr>
                <w:noProof/>
                <w:webHidden/>
              </w:rPr>
              <w:fldChar w:fldCharType="separate"/>
            </w:r>
            <w:r w:rsidR="0018729E">
              <w:rPr>
                <w:noProof/>
                <w:webHidden/>
              </w:rPr>
              <w:t>81</w:t>
            </w:r>
            <w:r w:rsidR="0018729E">
              <w:rPr>
                <w:noProof/>
                <w:webHidden/>
              </w:rPr>
              <w:fldChar w:fldCharType="end"/>
            </w:r>
          </w:hyperlink>
        </w:p>
        <w:p w14:paraId="41DC3281" w14:textId="3BDB13BB" w:rsidR="0018729E" w:rsidRDefault="00847D57">
          <w:pPr>
            <w:pStyle w:val="TDC1"/>
            <w:tabs>
              <w:tab w:val="right" w:pos="8494"/>
            </w:tabs>
            <w:rPr>
              <w:rFonts w:asciiTheme="minorHAnsi" w:eastAsiaTheme="minorEastAsia" w:hAnsiTheme="minorHAnsi"/>
              <w:noProof/>
              <w:sz w:val="22"/>
              <w:lang w:eastAsia="es-ES"/>
            </w:rPr>
          </w:pPr>
          <w:hyperlink w:anchor="_Toc46255195" w:history="1">
            <w:r w:rsidR="0018729E" w:rsidRPr="00E13795">
              <w:rPr>
                <w:rStyle w:val="Hipervnculo"/>
                <w:noProof/>
              </w:rPr>
              <w:t>Bibliografía</w:t>
            </w:r>
            <w:r w:rsidR="0018729E">
              <w:rPr>
                <w:noProof/>
                <w:webHidden/>
              </w:rPr>
              <w:tab/>
            </w:r>
            <w:r w:rsidR="0018729E">
              <w:rPr>
                <w:noProof/>
                <w:webHidden/>
              </w:rPr>
              <w:fldChar w:fldCharType="begin"/>
            </w:r>
            <w:r w:rsidR="0018729E">
              <w:rPr>
                <w:noProof/>
                <w:webHidden/>
              </w:rPr>
              <w:instrText xml:space="preserve"> PAGEREF _Toc46255195 \h </w:instrText>
            </w:r>
            <w:r w:rsidR="0018729E">
              <w:rPr>
                <w:noProof/>
                <w:webHidden/>
              </w:rPr>
            </w:r>
            <w:r w:rsidR="0018729E">
              <w:rPr>
                <w:noProof/>
                <w:webHidden/>
              </w:rPr>
              <w:fldChar w:fldCharType="separate"/>
            </w:r>
            <w:r w:rsidR="0018729E">
              <w:rPr>
                <w:noProof/>
                <w:webHidden/>
              </w:rPr>
              <w:t>81</w:t>
            </w:r>
            <w:r w:rsidR="0018729E">
              <w:rPr>
                <w:noProof/>
                <w:webHidden/>
              </w:rPr>
              <w:fldChar w:fldCharType="end"/>
            </w:r>
          </w:hyperlink>
        </w:p>
        <w:p w14:paraId="45187C23" w14:textId="0B484755" w:rsidR="00470D3C" w:rsidRPr="007B4817" w:rsidRDefault="00B2680A" w:rsidP="00470D3C">
          <w:r>
            <w:rPr>
              <w:b/>
              <w:bCs/>
            </w:rPr>
            <w:fldChar w:fldCharType="end"/>
          </w:r>
          <w:commentRangeEnd w:id="2"/>
          <w:r w:rsidR="004F1F56">
            <w:rPr>
              <w:rStyle w:val="Refdecomentario"/>
            </w:rPr>
            <w:commentReference w:id="2"/>
          </w:r>
        </w:p>
      </w:sdtContent>
    </w:sdt>
    <w:p w14:paraId="65DA5BEA" w14:textId="3800B009" w:rsidR="00AB7787" w:rsidRPr="008804F7" w:rsidRDefault="008804F7" w:rsidP="008804F7">
      <w:pPr>
        <w:rPr>
          <w:b/>
          <w:bCs/>
          <w:sz w:val="44"/>
          <w:szCs w:val="44"/>
        </w:rPr>
      </w:pPr>
      <w:r>
        <w:rPr>
          <w:b/>
          <w:bCs/>
          <w:sz w:val="44"/>
          <w:szCs w:val="44"/>
        </w:rPr>
        <w:br w:type="page"/>
      </w:r>
      <w:bookmarkStart w:id="3" w:name="_Toc44928957"/>
      <w:bookmarkStart w:id="4" w:name="_Toc44928997"/>
    </w:p>
    <w:p w14:paraId="1F2DA8EC" w14:textId="3EEB59A1" w:rsidR="00C77A24" w:rsidRPr="00F70E5A" w:rsidRDefault="008B4CA2" w:rsidP="00F70E5A">
      <w:pPr>
        <w:rPr>
          <w:b/>
          <w:bCs/>
          <w:sz w:val="44"/>
          <w:szCs w:val="44"/>
        </w:rPr>
      </w:pPr>
      <w:r w:rsidRPr="00F70E5A">
        <w:rPr>
          <w:b/>
          <w:bCs/>
          <w:sz w:val="44"/>
          <w:szCs w:val="44"/>
        </w:rPr>
        <w:lastRenderedPageBreak/>
        <w:t>Índice de figuras</w:t>
      </w:r>
      <w:bookmarkEnd w:id="3"/>
      <w:bookmarkEnd w:id="4"/>
    </w:p>
    <w:p w14:paraId="691AD63E" w14:textId="6F6AFD19" w:rsidR="007870FD" w:rsidRDefault="008B4CA2">
      <w:pPr>
        <w:pStyle w:val="Tabladeilustraciones"/>
        <w:tabs>
          <w:tab w:val="right" w:leader="dot" w:pos="8494"/>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r:id="rId12" w:anchor="_Toc46331639" w:history="1">
        <w:r w:rsidR="007870FD" w:rsidRPr="004D153D">
          <w:rPr>
            <w:rStyle w:val="Hipervnculo"/>
            <w:noProof/>
          </w:rPr>
          <w:t>Figura 1: Diagrama de bloques que representa la estructura del TFG para la implementación de un controlador PID para un robot balancín usando una FPGA libre [3]</w:t>
        </w:r>
        <w:r w:rsidR="007870FD">
          <w:rPr>
            <w:noProof/>
            <w:webHidden/>
          </w:rPr>
          <w:tab/>
        </w:r>
        <w:r w:rsidR="007870FD">
          <w:rPr>
            <w:noProof/>
            <w:webHidden/>
          </w:rPr>
          <w:fldChar w:fldCharType="begin"/>
        </w:r>
        <w:r w:rsidR="007870FD">
          <w:rPr>
            <w:noProof/>
            <w:webHidden/>
          </w:rPr>
          <w:instrText xml:space="preserve"> PAGEREF _Toc46331639 \h </w:instrText>
        </w:r>
        <w:r w:rsidR="007870FD">
          <w:rPr>
            <w:noProof/>
            <w:webHidden/>
          </w:rPr>
        </w:r>
        <w:r w:rsidR="007870FD">
          <w:rPr>
            <w:noProof/>
            <w:webHidden/>
          </w:rPr>
          <w:fldChar w:fldCharType="separate"/>
        </w:r>
        <w:r w:rsidR="007870FD">
          <w:rPr>
            <w:noProof/>
            <w:webHidden/>
          </w:rPr>
          <w:t>11</w:t>
        </w:r>
        <w:r w:rsidR="007870FD">
          <w:rPr>
            <w:noProof/>
            <w:webHidden/>
          </w:rPr>
          <w:fldChar w:fldCharType="end"/>
        </w:r>
      </w:hyperlink>
    </w:p>
    <w:p w14:paraId="4599EAAE" w14:textId="723ADA09" w:rsidR="007870FD" w:rsidRDefault="00847D57">
      <w:pPr>
        <w:pStyle w:val="Tabladeilustraciones"/>
        <w:tabs>
          <w:tab w:val="right" w:leader="dot" w:pos="8494"/>
        </w:tabs>
        <w:rPr>
          <w:rFonts w:asciiTheme="minorHAnsi" w:eastAsiaTheme="minorEastAsia" w:hAnsiTheme="minorHAnsi"/>
          <w:noProof/>
          <w:sz w:val="22"/>
          <w:lang w:eastAsia="es-ES"/>
        </w:rPr>
      </w:pPr>
      <w:hyperlink r:id="rId13" w:anchor="_Toc46331640" w:history="1">
        <w:r w:rsidR="007870FD" w:rsidRPr="004D153D">
          <w:rPr>
            <w:rStyle w:val="Hipervnculo"/>
            <w:noProof/>
          </w:rPr>
          <w:t>Figura 2: Estructura de una FPGA [7]</w:t>
        </w:r>
        <w:r w:rsidR="007870FD">
          <w:rPr>
            <w:noProof/>
            <w:webHidden/>
          </w:rPr>
          <w:tab/>
        </w:r>
        <w:r w:rsidR="007870FD">
          <w:rPr>
            <w:noProof/>
            <w:webHidden/>
          </w:rPr>
          <w:fldChar w:fldCharType="begin"/>
        </w:r>
        <w:r w:rsidR="007870FD">
          <w:rPr>
            <w:noProof/>
            <w:webHidden/>
          </w:rPr>
          <w:instrText xml:space="preserve"> PAGEREF _Toc46331640 \h </w:instrText>
        </w:r>
        <w:r w:rsidR="007870FD">
          <w:rPr>
            <w:noProof/>
            <w:webHidden/>
          </w:rPr>
        </w:r>
        <w:r w:rsidR="007870FD">
          <w:rPr>
            <w:noProof/>
            <w:webHidden/>
          </w:rPr>
          <w:fldChar w:fldCharType="separate"/>
        </w:r>
        <w:r w:rsidR="007870FD">
          <w:rPr>
            <w:noProof/>
            <w:webHidden/>
          </w:rPr>
          <w:t>14</w:t>
        </w:r>
        <w:r w:rsidR="007870FD">
          <w:rPr>
            <w:noProof/>
            <w:webHidden/>
          </w:rPr>
          <w:fldChar w:fldCharType="end"/>
        </w:r>
      </w:hyperlink>
    </w:p>
    <w:p w14:paraId="3CCCED1A" w14:textId="0AF3E3C9"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41" w:history="1">
        <w:r w:rsidR="007870FD" w:rsidRPr="004D153D">
          <w:rPr>
            <w:rStyle w:val="Hipervnculo"/>
            <w:noProof/>
          </w:rPr>
          <w:t>Figura 3: Celda lógica de una FPGA [8]</w:t>
        </w:r>
        <w:r w:rsidR="007870FD">
          <w:rPr>
            <w:noProof/>
            <w:webHidden/>
          </w:rPr>
          <w:tab/>
        </w:r>
        <w:r w:rsidR="007870FD">
          <w:rPr>
            <w:noProof/>
            <w:webHidden/>
          </w:rPr>
          <w:fldChar w:fldCharType="begin"/>
        </w:r>
        <w:r w:rsidR="007870FD">
          <w:rPr>
            <w:noProof/>
            <w:webHidden/>
          </w:rPr>
          <w:instrText xml:space="preserve"> PAGEREF _Toc46331641 \h </w:instrText>
        </w:r>
        <w:r w:rsidR="007870FD">
          <w:rPr>
            <w:noProof/>
            <w:webHidden/>
          </w:rPr>
        </w:r>
        <w:r w:rsidR="007870FD">
          <w:rPr>
            <w:noProof/>
            <w:webHidden/>
          </w:rPr>
          <w:fldChar w:fldCharType="separate"/>
        </w:r>
        <w:r w:rsidR="007870FD">
          <w:rPr>
            <w:noProof/>
            <w:webHidden/>
          </w:rPr>
          <w:t>14</w:t>
        </w:r>
        <w:r w:rsidR="007870FD">
          <w:rPr>
            <w:noProof/>
            <w:webHidden/>
          </w:rPr>
          <w:fldChar w:fldCharType="end"/>
        </w:r>
      </w:hyperlink>
    </w:p>
    <w:p w14:paraId="1CB0DAC2" w14:textId="3C99B6BF" w:rsidR="007870FD" w:rsidRDefault="00847D57">
      <w:pPr>
        <w:pStyle w:val="Tabladeilustraciones"/>
        <w:tabs>
          <w:tab w:val="right" w:leader="dot" w:pos="8494"/>
        </w:tabs>
        <w:rPr>
          <w:rFonts w:asciiTheme="minorHAnsi" w:eastAsiaTheme="minorEastAsia" w:hAnsiTheme="minorHAnsi"/>
          <w:noProof/>
          <w:sz w:val="22"/>
          <w:lang w:eastAsia="es-ES"/>
        </w:rPr>
      </w:pPr>
      <w:hyperlink r:id="rId14" w:anchor="_Toc46331642" w:history="1">
        <w:r w:rsidR="007870FD" w:rsidRPr="004D153D">
          <w:rPr>
            <w:rStyle w:val="Hipervnculo"/>
            <w:noProof/>
          </w:rPr>
          <w:t>Figura 4: IceZUM Alhambra II</w:t>
        </w:r>
        <w:r w:rsidR="007870FD">
          <w:rPr>
            <w:noProof/>
            <w:webHidden/>
          </w:rPr>
          <w:tab/>
        </w:r>
        <w:r w:rsidR="007870FD">
          <w:rPr>
            <w:noProof/>
            <w:webHidden/>
          </w:rPr>
          <w:fldChar w:fldCharType="begin"/>
        </w:r>
        <w:r w:rsidR="007870FD">
          <w:rPr>
            <w:noProof/>
            <w:webHidden/>
          </w:rPr>
          <w:instrText xml:space="preserve"> PAGEREF _Toc46331642 \h </w:instrText>
        </w:r>
        <w:r w:rsidR="007870FD">
          <w:rPr>
            <w:noProof/>
            <w:webHidden/>
          </w:rPr>
        </w:r>
        <w:r w:rsidR="007870FD">
          <w:rPr>
            <w:noProof/>
            <w:webHidden/>
          </w:rPr>
          <w:fldChar w:fldCharType="separate"/>
        </w:r>
        <w:r w:rsidR="007870FD">
          <w:rPr>
            <w:noProof/>
            <w:webHidden/>
          </w:rPr>
          <w:t>17</w:t>
        </w:r>
        <w:r w:rsidR="007870FD">
          <w:rPr>
            <w:noProof/>
            <w:webHidden/>
          </w:rPr>
          <w:fldChar w:fldCharType="end"/>
        </w:r>
      </w:hyperlink>
    </w:p>
    <w:p w14:paraId="47C515EC" w14:textId="11D6BA96" w:rsidR="007870FD" w:rsidRDefault="00847D57">
      <w:pPr>
        <w:pStyle w:val="Tabladeilustraciones"/>
        <w:tabs>
          <w:tab w:val="right" w:leader="dot" w:pos="8494"/>
        </w:tabs>
        <w:rPr>
          <w:rFonts w:asciiTheme="minorHAnsi" w:eastAsiaTheme="minorEastAsia" w:hAnsiTheme="minorHAnsi"/>
          <w:noProof/>
          <w:sz w:val="22"/>
          <w:lang w:eastAsia="es-ES"/>
        </w:rPr>
      </w:pPr>
      <w:hyperlink r:id="rId15" w:anchor="_Toc46331643" w:history="1">
        <w:r w:rsidR="007870FD" w:rsidRPr="004D153D">
          <w:rPr>
            <w:rStyle w:val="Hipervnculo"/>
            <w:noProof/>
          </w:rPr>
          <w:t>Figura 5: Logotipo FPGAwars</w:t>
        </w:r>
        <w:r w:rsidR="007870FD">
          <w:rPr>
            <w:noProof/>
            <w:webHidden/>
          </w:rPr>
          <w:tab/>
        </w:r>
        <w:r w:rsidR="007870FD">
          <w:rPr>
            <w:noProof/>
            <w:webHidden/>
          </w:rPr>
          <w:fldChar w:fldCharType="begin"/>
        </w:r>
        <w:r w:rsidR="007870FD">
          <w:rPr>
            <w:noProof/>
            <w:webHidden/>
          </w:rPr>
          <w:instrText xml:space="preserve"> PAGEREF _Toc46331643 \h </w:instrText>
        </w:r>
        <w:r w:rsidR="007870FD">
          <w:rPr>
            <w:noProof/>
            <w:webHidden/>
          </w:rPr>
        </w:r>
        <w:r w:rsidR="007870FD">
          <w:rPr>
            <w:noProof/>
            <w:webHidden/>
          </w:rPr>
          <w:fldChar w:fldCharType="separate"/>
        </w:r>
        <w:r w:rsidR="007870FD">
          <w:rPr>
            <w:noProof/>
            <w:webHidden/>
          </w:rPr>
          <w:t>18</w:t>
        </w:r>
        <w:r w:rsidR="007870FD">
          <w:rPr>
            <w:noProof/>
            <w:webHidden/>
          </w:rPr>
          <w:fldChar w:fldCharType="end"/>
        </w:r>
      </w:hyperlink>
    </w:p>
    <w:p w14:paraId="6EE6E994" w14:textId="327F0903"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44" w:history="1">
        <w:r w:rsidR="007870FD" w:rsidRPr="004D153D">
          <w:rPr>
            <w:rStyle w:val="Hipervnculo"/>
            <w:noProof/>
          </w:rPr>
          <w:t>Figura 6: Componentes de un microcontrolador</w:t>
        </w:r>
        <w:r w:rsidR="007870FD">
          <w:rPr>
            <w:noProof/>
            <w:webHidden/>
          </w:rPr>
          <w:tab/>
        </w:r>
        <w:r w:rsidR="007870FD">
          <w:rPr>
            <w:noProof/>
            <w:webHidden/>
          </w:rPr>
          <w:fldChar w:fldCharType="begin"/>
        </w:r>
        <w:r w:rsidR="007870FD">
          <w:rPr>
            <w:noProof/>
            <w:webHidden/>
          </w:rPr>
          <w:instrText xml:space="preserve"> PAGEREF _Toc46331644 \h </w:instrText>
        </w:r>
        <w:r w:rsidR="007870FD">
          <w:rPr>
            <w:noProof/>
            <w:webHidden/>
          </w:rPr>
        </w:r>
        <w:r w:rsidR="007870FD">
          <w:rPr>
            <w:noProof/>
            <w:webHidden/>
          </w:rPr>
          <w:fldChar w:fldCharType="separate"/>
        </w:r>
        <w:r w:rsidR="007870FD">
          <w:rPr>
            <w:noProof/>
            <w:webHidden/>
          </w:rPr>
          <w:t>19</w:t>
        </w:r>
        <w:r w:rsidR="007870FD">
          <w:rPr>
            <w:noProof/>
            <w:webHidden/>
          </w:rPr>
          <w:fldChar w:fldCharType="end"/>
        </w:r>
      </w:hyperlink>
    </w:p>
    <w:p w14:paraId="2B9BD3B8" w14:textId="431D129C"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45" w:history="1">
        <w:r w:rsidR="007870FD" w:rsidRPr="004D153D">
          <w:rPr>
            <w:rStyle w:val="Hipervnculo"/>
            <w:noProof/>
          </w:rPr>
          <w:t>Figura 7: Arquitectura Von Neumann</w:t>
        </w:r>
        <w:r w:rsidR="007870FD">
          <w:rPr>
            <w:noProof/>
            <w:webHidden/>
          </w:rPr>
          <w:tab/>
        </w:r>
        <w:r w:rsidR="007870FD">
          <w:rPr>
            <w:noProof/>
            <w:webHidden/>
          </w:rPr>
          <w:fldChar w:fldCharType="begin"/>
        </w:r>
        <w:r w:rsidR="007870FD">
          <w:rPr>
            <w:noProof/>
            <w:webHidden/>
          </w:rPr>
          <w:instrText xml:space="preserve"> PAGEREF _Toc46331645 \h </w:instrText>
        </w:r>
        <w:r w:rsidR="007870FD">
          <w:rPr>
            <w:noProof/>
            <w:webHidden/>
          </w:rPr>
        </w:r>
        <w:r w:rsidR="007870FD">
          <w:rPr>
            <w:noProof/>
            <w:webHidden/>
          </w:rPr>
          <w:fldChar w:fldCharType="separate"/>
        </w:r>
        <w:r w:rsidR="007870FD">
          <w:rPr>
            <w:noProof/>
            <w:webHidden/>
          </w:rPr>
          <w:t>20</w:t>
        </w:r>
        <w:r w:rsidR="007870FD">
          <w:rPr>
            <w:noProof/>
            <w:webHidden/>
          </w:rPr>
          <w:fldChar w:fldCharType="end"/>
        </w:r>
      </w:hyperlink>
    </w:p>
    <w:p w14:paraId="1416048D" w14:textId="43A5222F"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46" w:history="1">
        <w:r w:rsidR="007870FD" w:rsidRPr="004D153D">
          <w:rPr>
            <w:rStyle w:val="Hipervnculo"/>
            <w:noProof/>
          </w:rPr>
          <w:t>Figura 8: Arquitectura Harvard</w:t>
        </w:r>
        <w:r w:rsidR="007870FD">
          <w:rPr>
            <w:noProof/>
            <w:webHidden/>
          </w:rPr>
          <w:tab/>
        </w:r>
        <w:r w:rsidR="007870FD">
          <w:rPr>
            <w:noProof/>
            <w:webHidden/>
          </w:rPr>
          <w:fldChar w:fldCharType="begin"/>
        </w:r>
        <w:r w:rsidR="007870FD">
          <w:rPr>
            <w:noProof/>
            <w:webHidden/>
          </w:rPr>
          <w:instrText xml:space="preserve"> PAGEREF _Toc46331646 \h </w:instrText>
        </w:r>
        <w:r w:rsidR="007870FD">
          <w:rPr>
            <w:noProof/>
            <w:webHidden/>
          </w:rPr>
        </w:r>
        <w:r w:rsidR="007870FD">
          <w:rPr>
            <w:noProof/>
            <w:webHidden/>
          </w:rPr>
          <w:fldChar w:fldCharType="separate"/>
        </w:r>
        <w:r w:rsidR="007870FD">
          <w:rPr>
            <w:noProof/>
            <w:webHidden/>
          </w:rPr>
          <w:t>20</w:t>
        </w:r>
        <w:r w:rsidR="007870FD">
          <w:rPr>
            <w:noProof/>
            <w:webHidden/>
          </w:rPr>
          <w:fldChar w:fldCharType="end"/>
        </w:r>
      </w:hyperlink>
    </w:p>
    <w:p w14:paraId="2BB94C5F" w14:textId="2704A1DF"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47" w:history="1">
        <w:r w:rsidR="007870FD" w:rsidRPr="004D153D">
          <w:rPr>
            <w:rStyle w:val="Hipervnculo"/>
            <w:noProof/>
          </w:rPr>
          <w:t>Figura 9: Protocolo de comunicación UART [24]</w:t>
        </w:r>
        <w:r w:rsidR="007870FD">
          <w:rPr>
            <w:noProof/>
            <w:webHidden/>
          </w:rPr>
          <w:tab/>
        </w:r>
        <w:r w:rsidR="007870FD">
          <w:rPr>
            <w:noProof/>
            <w:webHidden/>
          </w:rPr>
          <w:fldChar w:fldCharType="begin"/>
        </w:r>
        <w:r w:rsidR="007870FD">
          <w:rPr>
            <w:noProof/>
            <w:webHidden/>
          </w:rPr>
          <w:instrText xml:space="preserve"> PAGEREF _Toc46331647 \h </w:instrText>
        </w:r>
        <w:r w:rsidR="007870FD">
          <w:rPr>
            <w:noProof/>
            <w:webHidden/>
          </w:rPr>
        </w:r>
        <w:r w:rsidR="007870FD">
          <w:rPr>
            <w:noProof/>
            <w:webHidden/>
          </w:rPr>
          <w:fldChar w:fldCharType="separate"/>
        </w:r>
        <w:r w:rsidR="007870FD">
          <w:rPr>
            <w:noProof/>
            <w:webHidden/>
          </w:rPr>
          <w:t>22</w:t>
        </w:r>
        <w:r w:rsidR="007870FD">
          <w:rPr>
            <w:noProof/>
            <w:webHidden/>
          </w:rPr>
          <w:fldChar w:fldCharType="end"/>
        </w:r>
      </w:hyperlink>
    </w:p>
    <w:p w14:paraId="7EB3A65C" w14:textId="62578EB8" w:rsidR="007870FD" w:rsidRDefault="00847D57">
      <w:pPr>
        <w:pStyle w:val="Tabladeilustraciones"/>
        <w:tabs>
          <w:tab w:val="right" w:leader="dot" w:pos="8494"/>
        </w:tabs>
        <w:rPr>
          <w:rFonts w:asciiTheme="minorHAnsi" w:eastAsiaTheme="minorEastAsia" w:hAnsiTheme="minorHAnsi"/>
          <w:noProof/>
          <w:sz w:val="22"/>
          <w:lang w:eastAsia="es-ES"/>
        </w:rPr>
      </w:pPr>
      <w:hyperlink r:id="rId16" w:anchor="_Toc46331648" w:history="1">
        <w:r w:rsidR="007870FD" w:rsidRPr="004D153D">
          <w:rPr>
            <w:rStyle w:val="Hipervnculo"/>
            <w:noProof/>
          </w:rPr>
          <w:t>Figura 10: Protocolo de comunicación I2C [25]</w:t>
        </w:r>
        <w:r w:rsidR="007870FD">
          <w:rPr>
            <w:noProof/>
            <w:webHidden/>
          </w:rPr>
          <w:tab/>
        </w:r>
        <w:r w:rsidR="007870FD">
          <w:rPr>
            <w:noProof/>
            <w:webHidden/>
          </w:rPr>
          <w:fldChar w:fldCharType="begin"/>
        </w:r>
        <w:r w:rsidR="007870FD">
          <w:rPr>
            <w:noProof/>
            <w:webHidden/>
          </w:rPr>
          <w:instrText xml:space="preserve"> PAGEREF _Toc46331648 \h </w:instrText>
        </w:r>
        <w:r w:rsidR="007870FD">
          <w:rPr>
            <w:noProof/>
            <w:webHidden/>
          </w:rPr>
        </w:r>
        <w:r w:rsidR="007870FD">
          <w:rPr>
            <w:noProof/>
            <w:webHidden/>
          </w:rPr>
          <w:fldChar w:fldCharType="separate"/>
        </w:r>
        <w:r w:rsidR="007870FD">
          <w:rPr>
            <w:noProof/>
            <w:webHidden/>
          </w:rPr>
          <w:t>22</w:t>
        </w:r>
        <w:r w:rsidR="007870FD">
          <w:rPr>
            <w:noProof/>
            <w:webHidden/>
          </w:rPr>
          <w:fldChar w:fldCharType="end"/>
        </w:r>
      </w:hyperlink>
    </w:p>
    <w:p w14:paraId="4D020D0F" w14:textId="4C685EB8"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49" w:history="1">
        <w:r w:rsidR="007870FD" w:rsidRPr="004D153D">
          <w:rPr>
            <w:rStyle w:val="Hipervnculo"/>
            <w:noProof/>
          </w:rPr>
          <w:t>Figura 11: Protocolo de comunicación SPI [26]</w:t>
        </w:r>
        <w:r w:rsidR="007870FD">
          <w:rPr>
            <w:noProof/>
            <w:webHidden/>
          </w:rPr>
          <w:tab/>
        </w:r>
        <w:r w:rsidR="007870FD">
          <w:rPr>
            <w:noProof/>
            <w:webHidden/>
          </w:rPr>
          <w:fldChar w:fldCharType="begin"/>
        </w:r>
        <w:r w:rsidR="007870FD">
          <w:rPr>
            <w:noProof/>
            <w:webHidden/>
          </w:rPr>
          <w:instrText xml:space="preserve"> PAGEREF _Toc46331649 \h </w:instrText>
        </w:r>
        <w:r w:rsidR="007870FD">
          <w:rPr>
            <w:noProof/>
            <w:webHidden/>
          </w:rPr>
        </w:r>
        <w:r w:rsidR="007870FD">
          <w:rPr>
            <w:noProof/>
            <w:webHidden/>
          </w:rPr>
          <w:fldChar w:fldCharType="separate"/>
        </w:r>
        <w:r w:rsidR="007870FD">
          <w:rPr>
            <w:noProof/>
            <w:webHidden/>
          </w:rPr>
          <w:t>23</w:t>
        </w:r>
        <w:r w:rsidR="007870FD">
          <w:rPr>
            <w:noProof/>
            <w:webHidden/>
          </w:rPr>
          <w:fldChar w:fldCharType="end"/>
        </w:r>
      </w:hyperlink>
    </w:p>
    <w:p w14:paraId="62BBD92E" w14:textId="5E33D3EE"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0" w:history="1">
        <w:r w:rsidR="007870FD" w:rsidRPr="004D153D">
          <w:rPr>
            <w:rStyle w:val="Hipervnculo"/>
            <w:noProof/>
          </w:rPr>
          <w:t>Figura 12: Funcionalidad FPGA y microcontrolador</w:t>
        </w:r>
        <w:r w:rsidR="007870FD">
          <w:rPr>
            <w:noProof/>
            <w:webHidden/>
          </w:rPr>
          <w:tab/>
        </w:r>
        <w:r w:rsidR="007870FD">
          <w:rPr>
            <w:noProof/>
            <w:webHidden/>
          </w:rPr>
          <w:fldChar w:fldCharType="begin"/>
        </w:r>
        <w:r w:rsidR="007870FD">
          <w:rPr>
            <w:noProof/>
            <w:webHidden/>
          </w:rPr>
          <w:instrText xml:space="preserve"> PAGEREF _Toc46331650 \h </w:instrText>
        </w:r>
        <w:r w:rsidR="007870FD">
          <w:rPr>
            <w:noProof/>
            <w:webHidden/>
          </w:rPr>
        </w:r>
        <w:r w:rsidR="007870FD">
          <w:rPr>
            <w:noProof/>
            <w:webHidden/>
          </w:rPr>
          <w:fldChar w:fldCharType="separate"/>
        </w:r>
        <w:r w:rsidR="007870FD">
          <w:rPr>
            <w:noProof/>
            <w:webHidden/>
          </w:rPr>
          <w:t>24</w:t>
        </w:r>
        <w:r w:rsidR="007870FD">
          <w:rPr>
            <w:noProof/>
            <w:webHidden/>
          </w:rPr>
          <w:fldChar w:fldCharType="end"/>
        </w:r>
      </w:hyperlink>
    </w:p>
    <w:p w14:paraId="5B87A6A8" w14:textId="5F9B1A73"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1" w:history="1">
        <w:r w:rsidR="007870FD" w:rsidRPr="004D153D">
          <w:rPr>
            <w:rStyle w:val="Hipervnculo"/>
            <w:noProof/>
          </w:rPr>
          <w:t>Figura 13: Dispositivo iCE40</w:t>
        </w:r>
        <w:r w:rsidR="007870FD">
          <w:rPr>
            <w:noProof/>
            <w:webHidden/>
          </w:rPr>
          <w:tab/>
        </w:r>
        <w:r w:rsidR="007870FD">
          <w:rPr>
            <w:noProof/>
            <w:webHidden/>
          </w:rPr>
          <w:fldChar w:fldCharType="begin"/>
        </w:r>
        <w:r w:rsidR="007870FD">
          <w:rPr>
            <w:noProof/>
            <w:webHidden/>
          </w:rPr>
          <w:instrText xml:space="preserve"> PAGEREF _Toc46331651 \h </w:instrText>
        </w:r>
        <w:r w:rsidR="007870FD">
          <w:rPr>
            <w:noProof/>
            <w:webHidden/>
          </w:rPr>
        </w:r>
        <w:r w:rsidR="007870FD">
          <w:rPr>
            <w:noProof/>
            <w:webHidden/>
          </w:rPr>
          <w:fldChar w:fldCharType="separate"/>
        </w:r>
        <w:r w:rsidR="007870FD">
          <w:rPr>
            <w:noProof/>
            <w:webHidden/>
          </w:rPr>
          <w:t>28</w:t>
        </w:r>
        <w:r w:rsidR="007870FD">
          <w:rPr>
            <w:noProof/>
            <w:webHidden/>
          </w:rPr>
          <w:fldChar w:fldCharType="end"/>
        </w:r>
      </w:hyperlink>
    </w:p>
    <w:p w14:paraId="7E1158EA" w14:textId="6C946F15"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2" w:history="1">
        <w:r w:rsidR="007870FD" w:rsidRPr="004D153D">
          <w:rPr>
            <w:rStyle w:val="Hipervnculo"/>
            <w:noProof/>
          </w:rPr>
          <w:t>Figura 14: Diagrama de bloques de un PLB</w:t>
        </w:r>
        <w:r w:rsidR="007870FD">
          <w:rPr>
            <w:noProof/>
            <w:webHidden/>
          </w:rPr>
          <w:tab/>
        </w:r>
        <w:r w:rsidR="007870FD">
          <w:rPr>
            <w:noProof/>
            <w:webHidden/>
          </w:rPr>
          <w:fldChar w:fldCharType="begin"/>
        </w:r>
        <w:r w:rsidR="007870FD">
          <w:rPr>
            <w:noProof/>
            <w:webHidden/>
          </w:rPr>
          <w:instrText xml:space="preserve"> PAGEREF _Toc46331652 \h </w:instrText>
        </w:r>
        <w:r w:rsidR="007870FD">
          <w:rPr>
            <w:noProof/>
            <w:webHidden/>
          </w:rPr>
        </w:r>
        <w:r w:rsidR="007870FD">
          <w:rPr>
            <w:noProof/>
            <w:webHidden/>
          </w:rPr>
          <w:fldChar w:fldCharType="separate"/>
        </w:r>
        <w:r w:rsidR="007870FD">
          <w:rPr>
            <w:noProof/>
            <w:webHidden/>
          </w:rPr>
          <w:t>29</w:t>
        </w:r>
        <w:r w:rsidR="007870FD">
          <w:rPr>
            <w:noProof/>
            <w:webHidden/>
          </w:rPr>
          <w:fldChar w:fldCharType="end"/>
        </w:r>
      </w:hyperlink>
    </w:p>
    <w:p w14:paraId="7A8CF9B2" w14:textId="03D9637E"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3" w:history="1">
        <w:r w:rsidR="007870FD" w:rsidRPr="004D153D">
          <w:rPr>
            <w:rStyle w:val="Hipervnculo"/>
            <w:noProof/>
          </w:rPr>
          <w:t>Figura 15: Par de salida diferencial</w:t>
        </w:r>
        <w:r w:rsidR="007870FD">
          <w:rPr>
            <w:noProof/>
            <w:webHidden/>
          </w:rPr>
          <w:tab/>
        </w:r>
        <w:r w:rsidR="007870FD">
          <w:rPr>
            <w:noProof/>
            <w:webHidden/>
          </w:rPr>
          <w:fldChar w:fldCharType="begin"/>
        </w:r>
        <w:r w:rsidR="007870FD">
          <w:rPr>
            <w:noProof/>
            <w:webHidden/>
          </w:rPr>
          <w:instrText xml:space="preserve"> PAGEREF _Toc46331653 \h </w:instrText>
        </w:r>
        <w:r w:rsidR="007870FD">
          <w:rPr>
            <w:noProof/>
            <w:webHidden/>
          </w:rPr>
        </w:r>
        <w:r w:rsidR="007870FD">
          <w:rPr>
            <w:noProof/>
            <w:webHidden/>
          </w:rPr>
          <w:fldChar w:fldCharType="separate"/>
        </w:r>
        <w:r w:rsidR="007870FD">
          <w:rPr>
            <w:noProof/>
            <w:webHidden/>
          </w:rPr>
          <w:t>30</w:t>
        </w:r>
        <w:r w:rsidR="007870FD">
          <w:rPr>
            <w:noProof/>
            <w:webHidden/>
          </w:rPr>
          <w:fldChar w:fldCharType="end"/>
        </w:r>
      </w:hyperlink>
    </w:p>
    <w:p w14:paraId="0D542910" w14:textId="2F4C0CD5"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4" w:history="1">
        <w:r w:rsidR="007870FD" w:rsidRPr="004D153D">
          <w:rPr>
            <w:rStyle w:val="Hipervnculo"/>
            <w:noProof/>
          </w:rPr>
          <w:t>Figura 16: iCE40HX4K-TQ144</w:t>
        </w:r>
        <w:r w:rsidR="007870FD">
          <w:rPr>
            <w:noProof/>
            <w:webHidden/>
          </w:rPr>
          <w:tab/>
        </w:r>
        <w:r w:rsidR="007870FD">
          <w:rPr>
            <w:noProof/>
            <w:webHidden/>
          </w:rPr>
          <w:fldChar w:fldCharType="begin"/>
        </w:r>
        <w:r w:rsidR="007870FD">
          <w:rPr>
            <w:noProof/>
            <w:webHidden/>
          </w:rPr>
          <w:instrText xml:space="preserve"> PAGEREF _Toc46331654 \h </w:instrText>
        </w:r>
        <w:r w:rsidR="007870FD">
          <w:rPr>
            <w:noProof/>
            <w:webHidden/>
          </w:rPr>
        </w:r>
        <w:r w:rsidR="007870FD">
          <w:rPr>
            <w:noProof/>
            <w:webHidden/>
          </w:rPr>
          <w:fldChar w:fldCharType="separate"/>
        </w:r>
        <w:r w:rsidR="007870FD">
          <w:rPr>
            <w:noProof/>
            <w:webHidden/>
          </w:rPr>
          <w:t>32</w:t>
        </w:r>
        <w:r w:rsidR="007870FD">
          <w:rPr>
            <w:noProof/>
            <w:webHidden/>
          </w:rPr>
          <w:fldChar w:fldCharType="end"/>
        </w:r>
      </w:hyperlink>
    </w:p>
    <w:p w14:paraId="70B806FA" w14:textId="67273D77"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5" w:history="1">
        <w:r w:rsidR="007870FD" w:rsidRPr="004D153D">
          <w:rPr>
            <w:rStyle w:val="Hipervnculo"/>
            <w:noProof/>
          </w:rPr>
          <w:t>Figura 17: Ejemplo de un multiplexor en IceStudio</w:t>
        </w:r>
        <w:r w:rsidR="007870FD">
          <w:rPr>
            <w:noProof/>
            <w:webHidden/>
          </w:rPr>
          <w:tab/>
        </w:r>
        <w:r w:rsidR="007870FD">
          <w:rPr>
            <w:noProof/>
            <w:webHidden/>
          </w:rPr>
          <w:fldChar w:fldCharType="begin"/>
        </w:r>
        <w:r w:rsidR="007870FD">
          <w:rPr>
            <w:noProof/>
            <w:webHidden/>
          </w:rPr>
          <w:instrText xml:space="preserve"> PAGEREF _Toc46331655 \h </w:instrText>
        </w:r>
        <w:r w:rsidR="007870FD">
          <w:rPr>
            <w:noProof/>
            <w:webHidden/>
          </w:rPr>
        </w:r>
        <w:r w:rsidR="007870FD">
          <w:rPr>
            <w:noProof/>
            <w:webHidden/>
          </w:rPr>
          <w:fldChar w:fldCharType="separate"/>
        </w:r>
        <w:r w:rsidR="007870FD">
          <w:rPr>
            <w:noProof/>
            <w:webHidden/>
          </w:rPr>
          <w:t>33</w:t>
        </w:r>
        <w:r w:rsidR="007870FD">
          <w:rPr>
            <w:noProof/>
            <w:webHidden/>
          </w:rPr>
          <w:fldChar w:fldCharType="end"/>
        </w:r>
      </w:hyperlink>
    </w:p>
    <w:p w14:paraId="5EF09F8D" w14:textId="3F9C4B16"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6" w:history="1">
        <w:r w:rsidR="007870FD" w:rsidRPr="004D153D">
          <w:rPr>
            <w:rStyle w:val="Hipervnculo"/>
            <w:noProof/>
          </w:rPr>
          <w:t>Figura 18: Interior de un bloque en IceStudio</w:t>
        </w:r>
        <w:r w:rsidR="007870FD">
          <w:rPr>
            <w:noProof/>
            <w:webHidden/>
          </w:rPr>
          <w:tab/>
        </w:r>
        <w:r w:rsidR="007870FD">
          <w:rPr>
            <w:noProof/>
            <w:webHidden/>
          </w:rPr>
          <w:fldChar w:fldCharType="begin"/>
        </w:r>
        <w:r w:rsidR="007870FD">
          <w:rPr>
            <w:noProof/>
            <w:webHidden/>
          </w:rPr>
          <w:instrText xml:space="preserve"> PAGEREF _Toc46331656 \h </w:instrText>
        </w:r>
        <w:r w:rsidR="007870FD">
          <w:rPr>
            <w:noProof/>
            <w:webHidden/>
          </w:rPr>
        </w:r>
        <w:r w:rsidR="007870FD">
          <w:rPr>
            <w:noProof/>
            <w:webHidden/>
          </w:rPr>
          <w:fldChar w:fldCharType="separate"/>
        </w:r>
        <w:r w:rsidR="007870FD">
          <w:rPr>
            <w:noProof/>
            <w:webHidden/>
          </w:rPr>
          <w:t>33</w:t>
        </w:r>
        <w:r w:rsidR="007870FD">
          <w:rPr>
            <w:noProof/>
            <w:webHidden/>
          </w:rPr>
          <w:fldChar w:fldCharType="end"/>
        </w:r>
      </w:hyperlink>
    </w:p>
    <w:p w14:paraId="5025D271" w14:textId="1D4657D5"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7" w:history="1">
        <w:r w:rsidR="007870FD" w:rsidRPr="004D153D">
          <w:rPr>
            <w:rStyle w:val="Hipervnculo"/>
            <w:noProof/>
          </w:rPr>
          <w:t>Figura 19: Clasificación de las subfamilias STM32</w:t>
        </w:r>
        <w:r w:rsidR="007870FD">
          <w:rPr>
            <w:noProof/>
            <w:webHidden/>
          </w:rPr>
          <w:tab/>
        </w:r>
        <w:r w:rsidR="007870FD">
          <w:rPr>
            <w:noProof/>
            <w:webHidden/>
          </w:rPr>
          <w:fldChar w:fldCharType="begin"/>
        </w:r>
        <w:r w:rsidR="007870FD">
          <w:rPr>
            <w:noProof/>
            <w:webHidden/>
          </w:rPr>
          <w:instrText xml:space="preserve"> PAGEREF _Toc46331657 \h </w:instrText>
        </w:r>
        <w:r w:rsidR="007870FD">
          <w:rPr>
            <w:noProof/>
            <w:webHidden/>
          </w:rPr>
        </w:r>
        <w:r w:rsidR="007870FD">
          <w:rPr>
            <w:noProof/>
            <w:webHidden/>
          </w:rPr>
          <w:fldChar w:fldCharType="separate"/>
        </w:r>
        <w:r w:rsidR="007870FD">
          <w:rPr>
            <w:noProof/>
            <w:webHidden/>
          </w:rPr>
          <w:t>36</w:t>
        </w:r>
        <w:r w:rsidR="007870FD">
          <w:rPr>
            <w:noProof/>
            <w:webHidden/>
          </w:rPr>
          <w:fldChar w:fldCharType="end"/>
        </w:r>
      </w:hyperlink>
    </w:p>
    <w:p w14:paraId="56071A4F" w14:textId="7F5653BF"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8" w:history="1">
        <w:r w:rsidR="007870FD" w:rsidRPr="004D153D">
          <w:rPr>
            <w:rStyle w:val="Hipervnculo"/>
            <w:noProof/>
          </w:rPr>
          <w:t>Figura 20: Interfaz ST MCU Finder</w:t>
        </w:r>
        <w:r w:rsidR="007870FD">
          <w:rPr>
            <w:noProof/>
            <w:webHidden/>
          </w:rPr>
          <w:tab/>
        </w:r>
        <w:r w:rsidR="007870FD">
          <w:rPr>
            <w:noProof/>
            <w:webHidden/>
          </w:rPr>
          <w:fldChar w:fldCharType="begin"/>
        </w:r>
        <w:r w:rsidR="007870FD">
          <w:rPr>
            <w:noProof/>
            <w:webHidden/>
          </w:rPr>
          <w:instrText xml:space="preserve"> PAGEREF _Toc46331658 \h </w:instrText>
        </w:r>
        <w:r w:rsidR="007870FD">
          <w:rPr>
            <w:noProof/>
            <w:webHidden/>
          </w:rPr>
        </w:r>
        <w:r w:rsidR="007870FD">
          <w:rPr>
            <w:noProof/>
            <w:webHidden/>
          </w:rPr>
          <w:fldChar w:fldCharType="separate"/>
        </w:r>
        <w:r w:rsidR="007870FD">
          <w:rPr>
            <w:noProof/>
            <w:webHidden/>
          </w:rPr>
          <w:t>37</w:t>
        </w:r>
        <w:r w:rsidR="007870FD">
          <w:rPr>
            <w:noProof/>
            <w:webHidden/>
          </w:rPr>
          <w:fldChar w:fldCharType="end"/>
        </w:r>
      </w:hyperlink>
    </w:p>
    <w:p w14:paraId="698919B2" w14:textId="121DF716"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59" w:history="1">
        <w:r w:rsidR="007870FD" w:rsidRPr="004D153D">
          <w:rPr>
            <w:rStyle w:val="Hipervnculo"/>
            <w:noProof/>
          </w:rPr>
          <w:t>Figura 21: Diagrama de bloques STM32F091VC</w:t>
        </w:r>
        <w:r w:rsidR="007870FD">
          <w:rPr>
            <w:noProof/>
            <w:webHidden/>
          </w:rPr>
          <w:tab/>
        </w:r>
        <w:r w:rsidR="007870FD">
          <w:rPr>
            <w:noProof/>
            <w:webHidden/>
          </w:rPr>
          <w:fldChar w:fldCharType="begin"/>
        </w:r>
        <w:r w:rsidR="007870FD">
          <w:rPr>
            <w:noProof/>
            <w:webHidden/>
          </w:rPr>
          <w:instrText xml:space="preserve"> PAGEREF _Toc46331659 \h </w:instrText>
        </w:r>
        <w:r w:rsidR="007870FD">
          <w:rPr>
            <w:noProof/>
            <w:webHidden/>
          </w:rPr>
        </w:r>
        <w:r w:rsidR="007870FD">
          <w:rPr>
            <w:noProof/>
            <w:webHidden/>
          </w:rPr>
          <w:fldChar w:fldCharType="separate"/>
        </w:r>
        <w:r w:rsidR="007870FD">
          <w:rPr>
            <w:noProof/>
            <w:webHidden/>
          </w:rPr>
          <w:t>39</w:t>
        </w:r>
        <w:r w:rsidR="007870FD">
          <w:rPr>
            <w:noProof/>
            <w:webHidden/>
          </w:rPr>
          <w:fldChar w:fldCharType="end"/>
        </w:r>
      </w:hyperlink>
    </w:p>
    <w:p w14:paraId="4BABA911" w14:textId="1D3D81AF"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0" w:history="1">
        <w:r w:rsidR="007870FD" w:rsidRPr="004D153D">
          <w:rPr>
            <w:rStyle w:val="Hipervnculo"/>
            <w:noProof/>
          </w:rPr>
          <w:t>Figura 22: ST-Link V1 (izquierda) y V2 (derecha)</w:t>
        </w:r>
        <w:r w:rsidR="007870FD">
          <w:rPr>
            <w:noProof/>
            <w:webHidden/>
          </w:rPr>
          <w:tab/>
        </w:r>
        <w:r w:rsidR="007870FD">
          <w:rPr>
            <w:noProof/>
            <w:webHidden/>
          </w:rPr>
          <w:fldChar w:fldCharType="begin"/>
        </w:r>
        <w:r w:rsidR="007870FD">
          <w:rPr>
            <w:noProof/>
            <w:webHidden/>
          </w:rPr>
          <w:instrText xml:space="preserve"> PAGEREF _Toc46331660 \h </w:instrText>
        </w:r>
        <w:r w:rsidR="007870FD">
          <w:rPr>
            <w:noProof/>
            <w:webHidden/>
          </w:rPr>
        </w:r>
        <w:r w:rsidR="007870FD">
          <w:rPr>
            <w:noProof/>
            <w:webHidden/>
          </w:rPr>
          <w:fldChar w:fldCharType="separate"/>
        </w:r>
        <w:r w:rsidR="007870FD">
          <w:rPr>
            <w:noProof/>
            <w:webHidden/>
          </w:rPr>
          <w:t>41</w:t>
        </w:r>
        <w:r w:rsidR="007870FD">
          <w:rPr>
            <w:noProof/>
            <w:webHidden/>
          </w:rPr>
          <w:fldChar w:fldCharType="end"/>
        </w:r>
      </w:hyperlink>
    </w:p>
    <w:p w14:paraId="1381BE21" w14:textId="56FE3603"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1" w:history="1">
        <w:r w:rsidR="007870FD" w:rsidRPr="004D153D">
          <w:rPr>
            <w:rStyle w:val="Hipervnculo"/>
            <w:noProof/>
          </w:rPr>
          <w:t>Figura 23: Visualización del contenido en la memoria de la STM32F4DISCOVERY mediante ST-Link Utility</w:t>
        </w:r>
        <w:r w:rsidR="007870FD">
          <w:rPr>
            <w:noProof/>
            <w:webHidden/>
          </w:rPr>
          <w:tab/>
        </w:r>
        <w:r w:rsidR="007870FD">
          <w:rPr>
            <w:noProof/>
            <w:webHidden/>
          </w:rPr>
          <w:fldChar w:fldCharType="begin"/>
        </w:r>
        <w:r w:rsidR="007870FD">
          <w:rPr>
            <w:noProof/>
            <w:webHidden/>
          </w:rPr>
          <w:instrText xml:space="preserve"> PAGEREF _Toc46331661 \h </w:instrText>
        </w:r>
        <w:r w:rsidR="007870FD">
          <w:rPr>
            <w:noProof/>
            <w:webHidden/>
          </w:rPr>
        </w:r>
        <w:r w:rsidR="007870FD">
          <w:rPr>
            <w:noProof/>
            <w:webHidden/>
          </w:rPr>
          <w:fldChar w:fldCharType="separate"/>
        </w:r>
        <w:r w:rsidR="007870FD">
          <w:rPr>
            <w:noProof/>
            <w:webHidden/>
          </w:rPr>
          <w:t>41</w:t>
        </w:r>
        <w:r w:rsidR="007870FD">
          <w:rPr>
            <w:noProof/>
            <w:webHidden/>
          </w:rPr>
          <w:fldChar w:fldCharType="end"/>
        </w:r>
      </w:hyperlink>
    </w:p>
    <w:p w14:paraId="7367C05E" w14:textId="1296A59B"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2" w:history="1">
        <w:r w:rsidR="007870FD" w:rsidRPr="004D153D">
          <w:rPr>
            <w:rStyle w:val="Hipervnculo"/>
            <w:noProof/>
          </w:rPr>
          <w:t>Figura 24: STM32F4DISCOVERY</w:t>
        </w:r>
        <w:r w:rsidR="007870FD">
          <w:rPr>
            <w:noProof/>
            <w:webHidden/>
          </w:rPr>
          <w:tab/>
        </w:r>
        <w:r w:rsidR="007870FD">
          <w:rPr>
            <w:noProof/>
            <w:webHidden/>
          </w:rPr>
          <w:fldChar w:fldCharType="begin"/>
        </w:r>
        <w:r w:rsidR="007870FD">
          <w:rPr>
            <w:noProof/>
            <w:webHidden/>
          </w:rPr>
          <w:instrText xml:space="preserve"> PAGEREF _Toc46331662 \h </w:instrText>
        </w:r>
        <w:r w:rsidR="007870FD">
          <w:rPr>
            <w:noProof/>
            <w:webHidden/>
          </w:rPr>
        </w:r>
        <w:r w:rsidR="007870FD">
          <w:rPr>
            <w:noProof/>
            <w:webHidden/>
          </w:rPr>
          <w:fldChar w:fldCharType="separate"/>
        </w:r>
        <w:r w:rsidR="007870FD">
          <w:rPr>
            <w:noProof/>
            <w:webHidden/>
          </w:rPr>
          <w:t>42</w:t>
        </w:r>
        <w:r w:rsidR="007870FD">
          <w:rPr>
            <w:noProof/>
            <w:webHidden/>
          </w:rPr>
          <w:fldChar w:fldCharType="end"/>
        </w:r>
      </w:hyperlink>
    </w:p>
    <w:p w14:paraId="6E4BC1D1" w14:textId="541EAAD5"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3" w:history="1">
        <w:r w:rsidR="007870FD" w:rsidRPr="004D153D">
          <w:rPr>
            <w:rStyle w:val="Hipervnculo"/>
            <w:noProof/>
          </w:rPr>
          <w:t>Figura 25: Diagrama de bloques STM32F4DISCOVERY [41]</w:t>
        </w:r>
        <w:r w:rsidR="007870FD">
          <w:rPr>
            <w:noProof/>
            <w:webHidden/>
          </w:rPr>
          <w:tab/>
        </w:r>
        <w:r w:rsidR="007870FD">
          <w:rPr>
            <w:noProof/>
            <w:webHidden/>
          </w:rPr>
          <w:fldChar w:fldCharType="begin"/>
        </w:r>
        <w:r w:rsidR="007870FD">
          <w:rPr>
            <w:noProof/>
            <w:webHidden/>
          </w:rPr>
          <w:instrText xml:space="preserve"> PAGEREF _Toc46331663 \h </w:instrText>
        </w:r>
        <w:r w:rsidR="007870FD">
          <w:rPr>
            <w:noProof/>
            <w:webHidden/>
          </w:rPr>
        </w:r>
        <w:r w:rsidR="007870FD">
          <w:rPr>
            <w:noProof/>
            <w:webHidden/>
          </w:rPr>
          <w:fldChar w:fldCharType="separate"/>
        </w:r>
        <w:r w:rsidR="007870FD">
          <w:rPr>
            <w:noProof/>
            <w:webHidden/>
          </w:rPr>
          <w:t>43</w:t>
        </w:r>
        <w:r w:rsidR="007870FD">
          <w:rPr>
            <w:noProof/>
            <w:webHidden/>
          </w:rPr>
          <w:fldChar w:fldCharType="end"/>
        </w:r>
      </w:hyperlink>
    </w:p>
    <w:p w14:paraId="6B576FE0" w14:textId="130440E4"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4" w:history="1">
        <w:r w:rsidR="007870FD" w:rsidRPr="004D153D">
          <w:rPr>
            <w:rStyle w:val="Hipervnculo"/>
            <w:noProof/>
          </w:rPr>
          <w:t>Figura 26: Configuración de pines en STM32CubeIDE</w:t>
        </w:r>
        <w:r w:rsidR="007870FD">
          <w:rPr>
            <w:noProof/>
            <w:webHidden/>
          </w:rPr>
          <w:tab/>
        </w:r>
        <w:r w:rsidR="007870FD">
          <w:rPr>
            <w:noProof/>
            <w:webHidden/>
          </w:rPr>
          <w:fldChar w:fldCharType="begin"/>
        </w:r>
        <w:r w:rsidR="007870FD">
          <w:rPr>
            <w:noProof/>
            <w:webHidden/>
          </w:rPr>
          <w:instrText xml:space="preserve"> PAGEREF _Toc46331664 \h </w:instrText>
        </w:r>
        <w:r w:rsidR="007870FD">
          <w:rPr>
            <w:noProof/>
            <w:webHidden/>
          </w:rPr>
        </w:r>
        <w:r w:rsidR="007870FD">
          <w:rPr>
            <w:noProof/>
            <w:webHidden/>
          </w:rPr>
          <w:fldChar w:fldCharType="separate"/>
        </w:r>
        <w:r w:rsidR="007870FD">
          <w:rPr>
            <w:noProof/>
            <w:webHidden/>
          </w:rPr>
          <w:t>44</w:t>
        </w:r>
        <w:r w:rsidR="007870FD">
          <w:rPr>
            <w:noProof/>
            <w:webHidden/>
          </w:rPr>
          <w:fldChar w:fldCharType="end"/>
        </w:r>
      </w:hyperlink>
    </w:p>
    <w:p w14:paraId="146BD572" w14:textId="38A959B1"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5" w:history="1">
        <w:r w:rsidR="007870FD" w:rsidRPr="004D153D">
          <w:rPr>
            <w:rStyle w:val="Hipervnculo"/>
            <w:noProof/>
          </w:rPr>
          <w:t>Figura 27: STM32CubeIDE configuración del reloj</w:t>
        </w:r>
        <w:r w:rsidR="007870FD">
          <w:rPr>
            <w:noProof/>
            <w:webHidden/>
          </w:rPr>
          <w:tab/>
        </w:r>
        <w:r w:rsidR="007870FD">
          <w:rPr>
            <w:noProof/>
            <w:webHidden/>
          </w:rPr>
          <w:fldChar w:fldCharType="begin"/>
        </w:r>
        <w:r w:rsidR="007870FD">
          <w:rPr>
            <w:noProof/>
            <w:webHidden/>
          </w:rPr>
          <w:instrText xml:space="preserve"> PAGEREF _Toc46331665 \h </w:instrText>
        </w:r>
        <w:r w:rsidR="007870FD">
          <w:rPr>
            <w:noProof/>
            <w:webHidden/>
          </w:rPr>
        </w:r>
        <w:r w:rsidR="007870FD">
          <w:rPr>
            <w:noProof/>
            <w:webHidden/>
          </w:rPr>
          <w:fldChar w:fldCharType="separate"/>
        </w:r>
        <w:r w:rsidR="007870FD">
          <w:rPr>
            <w:noProof/>
            <w:webHidden/>
          </w:rPr>
          <w:t>45</w:t>
        </w:r>
        <w:r w:rsidR="007870FD">
          <w:rPr>
            <w:noProof/>
            <w:webHidden/>
          </w:rPr>
          <w:fldChar w:fldCharType="end"/>
        </w:r>
      </w:hyperlink>
    </w:p>
    <w:p w14:paraId="07E82DA4" w14:textId="18A25C27"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6" w:history="1">
        <w:r w:rsidR="007870FD" w:rsidRPr="004D153D">
          <w:rPr>
            <w:rStyle w:val="Hipervnculo"/>
            <w:noProof/>
          </w:rPr>
          <w:t>Figura 28: Blinking led en el Arduino IDE para la STM32F4DISCOVERY</w:t>
        </w:r>
        <w:r w:rsidR="007870FD">
          <w:rPr>
            <w:noProof/>
            <w:webHidden/>
          </w:rPr>
          <w:tab/>
        </w:r>
        <w:r w:rsidR="007870FD">
          <w:rPr>
            <w:noProof/>
            <w:webHidden/>
          </w:rPr>
          <w:fldChar w:fldCharType="begin"/>
        </w:r>
        <w:r w:rsidR="007870FD">
          <w:rPr>
            <w:noProof/>
            <w:webHidden/>
          </w:rPr>
          <w:instrText xml:space="preserve"> PAGEREF _Toc46331666 \h </w:instrText>
        </w:r>
        <w:r w:rsidR="007870FD">
          <w:rPr>
            <w:noProof/>
            <w:webHidden/>
          </w:rPr>
        </w:r>
        <w:r w:rsidR="007870FD">
          <w:rPr>
            <w:noProof/>
            <w:webHidden/>
          </w:rPr>
          <w:fldChar w:fldCharType="separate"/>
        </w:r>
        <w:r w:rsidR="007870FD">
          <w:rPr>
            <w:noProof/>
            <w:webHidden/>
          </w:rPr>
          <w:t>46</w:t>
        </w:r>
        <w:r w:rsidR="007870FD">
          <w:rPr>
            <w:noProof/>
            <w:webHidden/>
          </w:rPr>
          <w:fldChar w:fldCharType="end"/>
        </w:r>
      </w:hyperlink>
    </w:p>
    <w:p w14:paraId="712B9B08" w14:textId="4A1F5510"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7" w:history="1">
        <w:r w:rsidR="007870FD" w:rsidRPr="004D153D">
          <w:rPr>
            <w:rStyle w:val="Hipervnculo"/>
            <w:noProof/>
          </w:rPr>
          <w:t>Figura 29: Resistencia THT [48]</w:t>
        </w:r>
        <w:r w:rsidR="007870FD">
          <w:rPr>
            <w:noProof/>
            <w:webHidden/>
          </w:rPr>
          <w:tab/>
        </w:r>
        <w:r w:rsidR="007870FD">
          <w:rPr>
            <w:noProof/>
            <w:webHidden/>
          </w:rPr>
          <w:fldChar w:fldCharType="begin"/>
        </w:r>
        <w:r w:rsidR="007870FD">
          <w:rPr>
            <w:noProof/>
            <w:webHidden/>
          </w:rPr>
          <w:instrText xml:space="preserve"> PAGEREF _Toc46331667 \h </w:instrText>
        </w:r>
        <w:r w:rsidR="007870FD">
          <w:rPr>
            <w:noProof/>
            <w:webHidden/>
          </w:rPr>
        </w:r>
        <w:r w:rsidR="007870FD">
          <w:rPr>
            <w:noProof/>
            <w:webHidden/>
          </w:rPr>
          <w:fldChar w:fldCharType="separate"/>
        </w:r>
        <w:r w:rsidR="007870FD">
          <w:rPr>
            <w:noProof/>
            <w:webHidden/>
          </w:rPr>
          <w:t>47</w:t>
        </w:r>
        <w:r w:rsidR="007870FD">
          <w:rPr>
            <w:noProof/>
            <w:webHidden/>
          </w:rPr>
          <w:fldChar w:fldCharType="end"/>
        </w:r>
      </w:hyperlink>
    </w:p>
    <w:p w14:paraId="30E7736D" w14:textId="24818DC5"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8" w:history="1">
        <w:r w:rsidR="007870FD" w:rsidRPr="004D153D">
          <w:rPr>
            <w:rStyle w:val="Hipervnculo"/>
            <w:noProof/>
          </w:rPr>
          <w:t>Figura 30: Resistencia de montaje superficial</w:t>
        </w:r>
        <w:r w:rsidR="007870FD">
          <w:rPr>
            <w:noProof/>
            <w:webHidden/>
          </w:rPr>
          <w:tab/>
        </w:r>
        <w:r w:rsidR="007870FD">
          <w:rPr>
            <w:noProof/>
            <w:webHidden/>
          </w:rPr>
          <w:fldChar w:fldCharType="begin"/>
        </w:r>
        <w:r w:rsidR="007870FD">
          <w:rPr>
            <w:noProof/>
            <w:webHidden/>
          </w:rPr>
          <w:instrText xml:space="preserve"> PAGEREF _Toc46331668 \h </w:instrText>
        </w:r>
        <w:r w:rsidR="007870FD">
          <w:rPr>
            <w:noProof/>
            <w:webHidden/>
          </w:rPr>
        </w:r>
        <w:r w:rsidR="007870FD">
          <w:rPr>
            <w:noProof/>
            <w:webHidden/>
          </w:rPr>
          <w:fldChar w:fldCharType="separate"/>
        </w:r>
        <w:r w:rsidR="007870FD">
          <w:rPr>
            <w:noProof/>
            <w:webHidden/>
          </w:rPr>
          <w:t>47</w:t>
        </w:r>
        <w:r w:rsidR="007870FD">
          <w:rPr>
            <w:noProof/>
            <w:webHidden/>
          </w:rPr>
          <w:fldChar w:fldCharType="end"/>
        </w:r>
      </w:hyperlink>
    </w:p>
    <w:p w14:paraId="3A43D744" w14:textId="4AE241D9"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69" w:history="1">
        <w:r w:rsidR="007870FD" w:rsidRPr="004D153D">
          <w:rPr>
            <w:rStyle w:val="Hipervnculo"/>
            <w:noProof/>
          </w:rPr>
          <w:t>Figura 31: A la izquierda PCB en software CAD. A la derecha misma PCB ya fabricada [46]</w:t>
        </w:r>
        <w:r w:rsidR="007870FD">
          <w:rPr>
            <w:noProof/>
            <w:webHidden/>
          </w:rPr>
          <w:tab/>
        </w:r>
        <w:r w:rsidR="007870FD">
          <w:rPr>
            <w:noProof/>
            <w:webHidden/>
          </w:rPr>
          <w:fldChar w:fldCharType="begin"/>
        </w:r>
        <w:r w:rsidR="007870FD">
          <w:rPr>
            <w:noProof/>
            <w:webHidden/>
          </w:rPr>
          <w:instrText xml:space="preserve"> PAGEREF _Toc46331669 \h </w:instrText>
        </w:r>
        <w:r w:rsidR="007870FD">
          <w:rPr>
            <w:noProof/>
            <w:webHidden/>
          </w:rPr>
        </w:r>
        <w:r w:rsidR="007870FD">
          <w:rPr>
            <w:noProof/>
            <w:webHidden/>
          </w:rPr>
          <w:fldChar w:fldCharType="separate"/>
        </w:r>
        <w:r w:rsidR="007870FD">
          <w:rPr>
            <w:noProof/>
            <w:webHidden/>
          </w:rPr>
          <w:t>48</w:t>
        </w:r>
        <w:r w:rsidR="007870FD">
          <w:rPr>
            <w:noProof/>
            <w:webHidden/>
          </w:rPr>
          <w:fldChar w:fldCharType="end"/>
        </w:r>
      </w:hyperlink>
    </w:p>
    <w:p w14:paraId="57A62E28" w14:textId="3C104BE0"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0" w:history="1">
        <w:r w:rsidR="007870FD" w:rsidRPr="004D153D">
          <w:rPr>
            <w:rStyle w:val="Hipervnculo"/>
            <w:noProof/>
          </w:rPr>
          <w:t>Figura 32: Diagrama de flujo de trabajo en KiCad</w:t>
        </w:r>
        <w:r w:rsidR="007870FD">
          <w:rPr>
            <w:noProof/>
            <w:webHidden/>
          </w:rPr>
          <w:tab/>
        </w:r>
        <w:r w:rsidR="007870FD">
          <w:rPr>
            <w:noProof/>
            <w:webHidden/>
          </w:rPr>
          <w:fldChar w:fldCharType="begin"/>
        </w:r>
        <w:r w:rsidR="007870FD">
          <w:rPr>
            <w:noProof/>
            <w:webHidden/>
          </w:rPr>
          <w:instrText xml:space="preserve"> PAGEREF _Toc46331670 \h </w:instrText>
        </w:r>
        <w:r w:rsidR="007870FD">
          <w:rPr>
            <w:noProof/>
            <w:webHidden/>
          </w:rPr>
        </w:r>
        <w:r w:rsidR="007870FD">
          <w:rPr>
            <w:noProof/>
            <w:webHidden/>
          </w:rPr>
          <w:fldChar w:fldCharType="separate"/>
        </w:r>
        <w:r w:rsidR="007870FD">
          <w:rPr>
            <w:noProof/>
            <w:webHidden/>
          </w:rPr>
          <w:t>49</w:t>
        </w:r>
        <w:r w:rsidR="007870FD">
          <w:rPr>
            <w:noProof/>
            <w:webHidden/>
          </w:rPr>
          <w:fldChar w:fldCharType="end"/>
        </w:r>
      </w:hyperlink>
    </w:p>
    <w:p w14:paraId="1D45A84C" w14:textId="32D6629D"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1" w:history="1">
        <w:r w:rsidR="007870FD" w:rsidRPr="004D153D">
          <w:rPr>
            <w:rStyle w:val="Hipervnculo"/>
            <w:noProof/>
          </w:rPr>
          <w:t>Figura 33: Diagrama de bloques de la placa entrenadora</w:t>
        </w:r>
        <w:r w:rsidR="007870FD">
          <w:rPr>
            <w:noProof/>
            <w:webHidden/>
          </w:rPr>
          <w:tab/>
        </w:r>
        <w:r w:rsidR="007870FD">
          <w:rPr>
            <w:noProof/>
            <w:webHidden/>
          </w:rPr>
          <w:fldChar w:fldCharType="begin"/>
        </w:r>
        <w:r w:rsidR="007870FD">
          <w:rPr>
            <w:noProof/>
            <w:webHidden/>
          </w:rPr>
          <w:instrText xml:space="preserve"> PAGEREF _Toc46331671 \h </w:instrText>
        </w:r>
        <w:r w:rsidR="007870FD">
          <w:rPr>
            <w:noProof/>
            <w:webHidden/>
          </w:rPr>
        </w:r>
        <w:r w:rsidR="007870FD">
          <w:rPr>
            <w:noProof/>
            <w:webHidden/>
          </w:rPr>
          <w:fldChar w:fldCharType="separate"/>
        </w:r>
        <w:r w:rsidR="007870FD">
          <w:rPr>
            <w:noProof/>
            <w:webHidden/>
          </w:rPr>
          <w:t>54</w:t>
        </w:r>
        <w:r w:rsidR="007870FD">
          <w:rPr>
            <w:noProof/>
            <w:webHidden/>
          </w:rPr>
          <w:fldChar w:fldCharType="end"/>
        </w:r>
      </w:hyperlink>
    </w:p>
    <w:p w14:paraId="14563771" w14:textId="123E46B8"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2" w:history="1">
        <w:r w:rsidR="007870FD" w:rsidRPr="004D153D">
          <w:rPr>
            <w:rStyle w:val="Hipervnculo"/>
            <w:noProof/>
          </w:rPr>
          <w:t>Figura 34: Esquemático del ADS7924. [54]</w:t>
        </w:r>
        <w:r w:rsidR="007870FD">
          <w:rPr>
            <w:noProof/>
            <w:webHidden/>
          </w:rPr>
          <w:tab/>
        </w:r>
        <w:r w:rsidR="007870FD">
          <w:rPr>
            <w:noProof/>
            <w:webHidden/>
          </w:rPr>
          <w:fldChar w:fldCharType="begin"/>
        </w:r>
        <w:r w:rsidR="007870FD">
          <w:rPr>
            <w:noProof/>
            <w:webHidden/>
          </w:rPr>
          <w:instrText xml:space="preserve"> PAGEREF _Toc46331672 \h </w:instrText>
        </w:r>
        <w:r w:rsidR="007870FD">
          <w:rPr>
            <w:noProof/>
            <w:webHidden/>
          </w:rPr>
        </w:r>
        <w:r w:rsidR="007870FD">
          <w:rPr>
            <w:noProof/>
            <w:webHidden/>
          </w:rPr>
          <w:fldChar w:fldCharType="separate"/>
        </w:r>
        <w:r w:rsidR="007870FD">
          <w:rPr>
            <w:noProof/>
            <w:webHidden/>
          </w:rPr>
          <w:t>55</w:t>
        </w:r>
        <w:r w:rsidR="007870FD">
          <w:rPr>
            <w:noProof/>
            <w:webHidden/>
          </w:rPr>
          <w:fldChar w:fldCharType="end"/>
        </w:r>
      </w:hyperlink>
    </w:p>
    <w:p w14:paraId="4A9996A2" w14:textId="231301C2"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3" w:history="1">
        <w:r w:rsidR="007870FD" w:rsidRPr="004D153D">
          <w:rPr>
            <w:rStyle w:val="Hipervnculo"/>
            <w:noProof/>
          </w:rPr>
          <w:t>Figura 35: Encapsulado del ADS7924 [54]</w:t>
        </w:r>
        <w:r w:rsidR="007870FD">
          <w:rPr>
            <w:noProof/>
            <w:webHidden/>
          </w:rPr>
          <w:tab/>
        </w:r>
        <w:r w:rsidR="007870FD">
          <w:rPr>
            <w:noProof/>
            <w:webHidden/>
          </w:rPr>
          <w:fldChar w:fldCharType="begin"/>
        </w:r>
        <w:r w:rsidR="007870FD">
          <w:rPr>
            <w:noProof/>
            <w:webHidden/>
          </w:rPr>
          <w:instrText xml:space="preserve"> PAGEREF _Toc46331673 \h </w:instrText>
        </w:r>
        <w:r w:rsidR="007870FD">
          <w:rPr>
            <w:noProof/>
            <w:webHidden/>
          </w:rPr>
        </w:r>
        <w:r w:rsidR="007870FD">
          <w:rPr>
            <w:noProof/>
            <w:webHidden/>
          </w:rPr>
          <w:fldChar w:fldCharType="separate"/>
        </w:r>
        <w:r w:rsidR="007870FD">
          <w:rPr>
            <w:noProof/>
            <w:webHidden/>
          </w:rPr>
          <w:t>56</w:t>
        </w:r>
        <w:r w:rsidR="007870FD">
          <w:rPr>
            <w:noProof/>
            <w:webHidden/>
          </w:rPr>
          <w:fldChar w:fldCharType="end"/>
        </w:r>
      </w:hyperlink>
    </w:p>
    <w:p w14:paraId="0134A19E" w14:textId="5ACCE6A7"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4" w:history="1">
        <w:r w:rsidR="007870FD" w:rsidRPr="004D153D">
          <w:rPr>
            <w:rStyle w:val="Hipervnculo"/>
            <w:noProof/>
          </w:rPr>
          <w:t>Figura 36: Diagrama de transición de código en el ADS7924</w:t>
        </w:r>
        <w:r w:rsidR="007870FD">
          <w:rPr>
            <w:noProof/>
            <w:webHidden/>
          </w:rPr>
          <w:tab/>
        </w:r>
        <w:r w:rsidR="007870FD">
          <w:rPr>
            <w:noProof/>
            <w:webHidden/>
          </w:rPr>
          <w:fldChar w:fldCharType="begin"/>
        </w:r>
        <w:r w:rsidR="007870FD">
          <w:rPr>
            <w:noProof/>
            <w:webHidden/>
          </w:rPr>
          <w:instrText xml:space="preserve"> PAGEREF _Toc46331674 \h </w:instrText>
        </w:r>
        <w:r w:rsidR="007870FD">
          <w:rPr>
            <w:noProof/>
            <w:webHidden/>
          </w:rPr>
        </w:r>
        <w:r w:rsidR="007870FD">
          <w:rPr>
            <w:noProof/>
            <w:webHidden/>
          </w:rPr>
          <w:fldChar w:fldCharType="separate"/>
        </w:r>
        <w:r w:rsidR="007870FD">
          <w:rPr>
            <w:noProof/>
            <w:webHidden/>
          </w:rPr>
          <w:t>58</w:t>
        </w:r>
        <w:r w:rsidR="007870FD">
          <w:rPr>
            <w:noProof/>
            <w:webHidden/>
          </w:rPr>
          <w:fldChar w:fldCharType="end"/>
        </w:r>
      </w:hyperlink>
    </w:p>
    <w:p w14:paraId="5B28D8ED" w14:textId="6E795BB5"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5" w:history="1">
        <w:r w:rsidR="007870FD" w:rsidRPr="004D153D">
          <w:rPr>
            <w:rStyle w:val="Hipervnculo"/>
            <w:noProof/>
          </w:rPr>
          <w:t>Figura 37: Ejemplo de layout para el ADS7924</w:t>
        </w:r>
        <w:r w:rsidR="007870FD">
          <w:rPr>
            <w:noProof/>
            <w:webHidden/>
          </w:rPr>
          <w:tab/>
        </w:r>
        <w:r w:rsidR="007870FD">
          <w:rPr>
            <w:noProof/>
            <w:webHidden/>
          </w:rPr>
          <w:fldChar w:fldCharType="begin"/>
        </w:r>
        <w:r w:rsidR="007870FD">
          <w:rPr>
            <w:noProof/>
            <w:webHidden/>
          </w:rPr>
          <w:instrText xml:space="preserve"> PAGEREF _Toc46331675 \h </w:instrText>
        </w:r>
        <w:r w:rsidR="007870FD">
          <w:rPr>
            <w:noProof/>
            <w:webHidden/>
          </w:rPr>
        </w:r>
        <w:r w:rsidR="007870FD">
          <w:rPr>
            <w:noProof/>
            <w:webHidden/>
          </w:rPr>
          <w:fldChar w:fldCharType="separate"/>
        </w:r>
        <w:r w:rsidR="007870FD">
          <w:rPr>
            <w:noProof/>
            <w:webHidden/>
          </w:rPr>
          <w:t>58</w:t>
        </w:r>
        <w:r w:rsidR="007870FD">
          <w:rPr>
            <w:noProof/>
            <w:webHidden/>
          </w:rPr>
          <w:fldChar w:fldCharType="end"/>
        </w:r>
      </w:hyperlink>
    </w:p>
    <w:p w14:paraId="4916F495" w14:textId="248B87EC"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6" w:history="1">
        <w:r w:rsidR="007870FD" w:rsidRPr="004D153D">
          <w:rPr>
            <w:rStyle w:val="Hipervnculo"/>
            <w:noProof/>
          </w:rPr>
          <w:t>Figura 38: Esquemático del ADC en KiCad</w:t>
        </w:r>
        <w:r w:rsidR="007870FD">
          <w:rPr>
            <w:noProof/>
            <w:webHidden/>
          </w:rPr>
          <w:tab/>
        </w:r>
        <w:r w:rsidR="007870FD">
          <w:rPr>
            <w:noProof/>
            <w:webHidden/>
          </w:rPr>
          <w:fldChar w:fldCharType="begin"/>
        </w:r>
        <w:r w:rsidR="007870FD">
          <w:rPr>
            <w:noProof/>
            <w:webHidden/>
          </w:rPr>
          <w:instrText xml:space="preserve"> PAGEREF _Toc46331676 \h </w:instrText>
        </w:r>
        <w:r w:rsidR="007870FD">
          <w:rPr>
            <w:noProof/>
            <w:webHidden/>
          </w:rPr>
        </w:r>
        <w:r w:rsidR="007870FD">
          <w:rPr>
            <w:noProof/>
            <w:webHidden/>
          </w:rPr>
          <w:fldChar w:fldCharType="separate"/>
        </w:r>
        <w:r w:rsidR="007870FD">
          <w:rPr>
            <w:noProof/>
            <w:webHidden/>
          </w:rPr>
          <w:t>59</w:t>
        </w:r>
        <w:r w:rsidR="007870FD">
          <w:rPr>
            <w:noProof/>
            <w:webHidden/>
          </w:rPr>
          <w:fldChar w:fldCharType="end"/>
        </w:r>
      </w:hyperlink>
    </w:p>
    <w:p w14:paraId="10B1E06F" w14:textId="497AA01A"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7" w:history="1">
        <w:r w:rsidR="007870FD" w:rsidRPr="004D153D">
          <w:rPr>
            <w:rStyle w:val="Hipervnculo"/>
            <w:noProof/>
          </w:rPr>
          <w:t>Figura 39: Conector VGA D-SUB 15 [50]</w:t>
        </w:r>
        <w:r w:rsidR="007870FD">
          <w:rPr>
            <w:noProof/>
            <w:webHidden/>
          </w:rPr>
          <w:tab/>
        </w:r>
        <w:r w:rsidR="007870FD">
          <w:rPr>
            <w:noProof/>
            <w:webHidden/>
          </w:rPr>
          <w:fldChar w:fldCharType="begin"/>
        </w:r>
        <w:r w:rsidR="007870FD">
          <w:rPr>
            <w:noProof/>
            <w:webHidden/>
          </w:rPr>
          <w:instrText xml:space="preserve"> PAGEREF _Toc46331677 \h </w:instrText>
        </w:r>
        <w:r w:rsidR="007870FD">
          <w:rPr>
            <w:noProof/>
            <w:webHidden/>
          </w:rPr>
        </w:r>
        <w:r w:rsidR="007870FD">
          <w:rPr>
            <w:noProof/>
            <w:webHidden/>
          </w:rPr>
          <w:fldChar w:fldCharType="separate"/>
        </w:r>
        <w:r w:rsidR="007870FD">
          <w:rPr>
            <w:noProof/>
            <w:webHidden/>
          </w:rPr>
          <w:t>60</w:t>
        </w:r>
        <w:r w:rsidR="007870FD">
          <w:rPr>
            <w:noProof/>
            <w:webHidden/>
          </w:rPr>
          <w:fldChar w:fldCharType="end"/>
        </w:r>
      </w:hyperlink>
    </w:p>
    <w:p w14:paraId="12FBAFCF" w14:textId="7B8F5B50"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8" w:history="1">
        <w:r w:rsidR="007870FD" w:rsidRPr="004D153D">
          <w:rPr>
            <w:rStyle w:val="Hipervnculo"/>
            <w:noProof/>
          </w:rPr>
          <w:t>Figura 40: Circuito conversor R-2R para la señal RED</w:t>
        </w:r>
        <w:r w:rsidR="007870FD">
          <w:rPr>
            <w:noProof/>
            <w:webHidden/>
          </w:rPr>
          <w:tab/>
        </w:r>
        <w:r w:rsidR="007870FD">
          <w:rPr>
            <w:noProof/>
            <w:webHidden/>
          </w:rPr>
          <w:fldChar w:fldCharType="begin"/>
        </w:r>
        <w:r w:rsidR="007870FD">
          <w:rPr>
            <w:noProof/>
            <w:webHidden/>
          </w:rPr>
          <w:instrText xml:space="preserve"> PAGEREF _Toc46331678 \h </w:instrText>
        </w:r>
        <w:r w:rsidR="007870FD">
          <w:rPr>
            <w:noProof/>
            <w:webHidden/>
          </w:rPr>
        </w:r>
        <w:r w:rsidR="007870FD">
          <w:rPr>
            <w:noProof/>
            <w:webHidden/>
          </w:rPr>
          <w:fldChar w:fldCharType="separate"/>
        </w:r>
        <w:r w:rsidR="007870FD">
          <w:rPr>
            <w:noProof/>
            <w:webHidden/>
          </w:rPr>
          <w:t>62</w:t>
        </w:r>
        <w:r w:rsidR="007870FD">
          <w:rPr>
            <w:noProof/>
            <w:webHidden/>
          </w:rPr>
          <w:fldChar w:fldCharType="end"/>
        </w:r>
      </w:hyperlink>
    </w:p>
    <w:p w14:paraId="5C94557D" w14:textId="2F8D4F30"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79" w:history="1">
        <w:r w:rsidR="007870FD" w:rsidRPr="004D153D">
          <w:rPr>
            <w:rStyle w:val="Hipervnculo"/>
            <w:noProof/>
          </w:rPr>
          <w:t>Figura 41: Temporización de la señal HSync en VGA de 640x480 pixeles [52]</w:t>
        </w:r>
        <w:r w:rsidR="007870FD">
          <w:rPr>
            <w:noProof/>
            <w:webHidden/>
          </w:rPr>
          <w:tab/>
        </w:r>
        <w:r w:rsidR="007870FD">
          <w:rPr>
            <w:noProof/>
            <w:webHidden/>
          </w:rPr>
          <w:fldChar w:fldCharType="begin"/>
        </w:r>
        <w:r w:rsidR="007870FD">
          <w:rPr>
            <w:noProof/>
            <w:webHidden/>
          </w:rPr>
          <w:instrText xml:space="preserve"> PAGEREF _Toc46331679 \h </w:instrText>
        </w:r>
        <w:r w:rsidR="007870FD">
          <w:rPr>
            <w:noProof/>
            <w:webHidden/>
          </w:rPr>
        </w:r>
        <w:r w:rsidR="007870FD">
          <w:rPr>
            <w:noProof/>
            <w:webHidden/>
          </w:rPr>
          <w:fldChar w:fldCharType="separate"/>
        </w:r>
        <w:r w:rsidR="007870FD">
          <w:rPr>
            <w:noProof/>
            <w:webHidden/>
          </w:rPr>
          <w:t>63</w:t>
        </w:r>
        <w:r w:rsidR="007870FD">
          <w:rPr>
            <w:noProof/>
            <w:webHidden/>
          </w:rPr>
          <w:fldChar w:fldCharType="end"/>
        </w:r>
      </w:hyperlink>
    </w:p>
    <w:p w14:paraId="41A08C94" w14:textId="2C426654"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0" w:history="1">
        <w:r w:rsidR="007870FD" w:rsidRPr="004D153D">
          <w:rPr>
            <w:rStyle w:val="Hipervnculo"/>
            <w:noProof/>
          </w:rPr>
          <w:t>Figura 42: Regiones activa y no activas de una pantalla VGA [53]</w:t>
        </w:r>
        <w:r w:rsidR="007870FD">
          <w:rPr>
            <w:noProof/>
            <w:webHidden/>
          </w:rPr>
          <w:tab/>
        </w:r>
        <w:r w:rsidR="007870FD">
          <w:rPr>
            <w:noProof/>
            <w:webHidden/>
          </w:rPr>
          <w:fldChar w:fldCharType="begin"/>
        </w:r>
        <w:r w:rsidR="007870FD">
          <w:rPr>
            <w:noProof/>
            <w:webHidden/>
          </w:rPr>
          <w:instrText xml:space="preserve"> PAGEREF _Toc46331680 \h </w:instrText>
        </w:r>
        <w:r w:rsidR="007870FD">
          <w:rPr>
            <w:noProof/>
            <w:webHidden/>
          </w:rPr>
        </w:r>
        <w:r w:rsidR="007870FD">
          <w:rPr>
            <w:noProof/>
            <w:webHidden/>
          </w:rPr>
          <w:fldChar w:fldCharType="separate"/>
        </w:r>
        <w:r w:rsidR="007870FD">
          <w:rPr>
            <w:noProof/>
            <w:webHidden/>
          </w:rPr>
          <w:t>64</w:t>
        </w:r>
        <w:r w:rsidR="007870FD">
          <w:rPr>
            <w:noProof/>
            <w:webHidden/>
          </w:rPr>
          <w:fldChar w:fldCharType="end"/>
        </w:r>
      </w:hyperlink>
    </w:p>
    <w:p w14:paraId="473DE062" w14:textId="1512F856"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1" w:history="1">
        <w:r w:rsidR="007870FD" w:rsidRPr="004D153D">
          <w:rPr>
            <w:rStyle w:val="Hipervnculo"/>
            <w:noProof/>
          </w:rPr>
          <w:t>Figura 43: Esquemático VGA en KiCad</w:t>
        </w:r>
        <w:r w:rsidR="007870FD">
          <w:rPr>
            <w:noProof/>
            <w:webHidden/>
          </w:rPr>
          <w:tab/>
        </w:r>
        <w:r w:rsidR="007870FD">
          <w:rPr>
            <w:noProof/>
            <w:webHidden/>
          </w:rPr>
          <w:fldChar w:fldCharType="begin"/>
        </w:r>
        <w:r w:rsidR="007870FD">
          <w:rPr>
            <w:noProof/>
            <w:webHidden/>
          </w:rPr>
          <w:instrText xml:space="preserve"> PAGEREF _Toc46331681 \h </w:instrText>
        </w:r>
        <w:r w:rsidR="007870FD">
          <w:rPr>
            <w:noProof/>
            <w:webHidden/>
          </w:rPr>
        </w:r>
        <w:r w:rsidR="007870FD">
          <w:rPr>
            <w:noProof/>
            <w:webHidden/>
          </w:rPr>
          <w:fldChar w:fldCharType="separate"/>
        </w:r>
        <w:r w:rsidR="007870FD">
          <w:rPr>
            <w:noProof/>
            <w:webHidden/>
          </w:rPr>
          <w:t>64</w:t>
        </w:r>
        <w:r w:rsidR="007870FD">
          <w:rPr>
            <w:noProof/>
            <w:webHidden/>
          </w:rPr>
          <w:fldChar w:fldCharType="end"/>
        </w:r>
      </w:hyperlink>
    </w:p>
    <w:p w14:paraId="2BD5E88B" w14:textId="610C8A8E"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2" w:history="1">
        <w:r w:rsidR="007870FD" w:rsidRPr="004D153D">
          <w:rPr>
            <w:rStyle w:val="Hipervnculo"/>
            <w:noProof/>
          </w:rPr>
          <w:t>Figura 44: Arquitectura interna de una tarjeta SD</w:t>
        </w:r>
        <w:r w:rsidR="007870FD">
          <w:rPr>
            <w:noProof/>
            <w:webHidden/>
          </w:rPr>
          <w:tab/>
        </w:r>
        <w:r w:rsidR="007870FD">
          <w:rPr>
            <w:noProof/>
            <w:webHidden/>
          </w:rPr>
          <w:fldChar w:fldCharType="begin"/>
        </w:r>
        <w:r w:rsidR="007870FD">
          <w:rPr>
            <w:noProof/>
            <w:webHidden/>
          </w:rPr>
          <w:instrText xml:space="preserve"> PAGEREF _Toc46331682 \h </w:instrText>
        </w:r>
        <w:r w:rsidR="007870FD">
          <w:rPr>
            <w:noProof/>
            <w:webHidden/>
          </w:rPr>
        </w:r>
        <w:r w:rsidR="007870FD">
          <w:rPr>
            <w:noProof/>
            <w:webHidden/>
          </w:rPr>
          <w:fldChar w:fldCharType="separate"/>
        </w:r>
        <w:r w:rsidR="007870FD">
          <w:rPr>
            <w:noProof/>
            <w:webHidden/>
          </w:rPr>
          <w:t>65</w:t>
        </w:r>
        <w:r w:rsidR="007870FD">
          <w:rPr>
            <w:noProof/>
            <w:webHidden/>
          </w:rPr>
          <w:fldChar w:fldCharType="end"/>
        </w:r>
      </w:hyperlink>
    </w:p>
    <w:p w14:paraId="4846E746" w14:textId="57BAD5BB"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3" w:history="1">
        <w:r w:rsidR="007870FD" w:rsidRPr="004D153D">
          <w:rPr>
            <w:rStyle w:val="Hipervnculo"/>
            <w:noProof/>
          </w:rPr>
          <w:t>Figura 45: Slot para tarjetas microSD de la marca Molex</w:t>
        </w:r>
        <w:r w:rsidR="007870FD">
          <w:rPr>
            <w:noProof/>
            <w:webHidden/>
          </w:rPr>
          <w:tab/>
        </w:r>
        <w:r w:rsidR="007870FD">
          <w:rPr>
            <w:noProof/>
            <w:webHidden/>
          </w:rPr>
          <w:fldChar w:fldCharType="begin"/>
        </w:r>
        <w:r w:rsidR="007870FD">
          <w:rPr>
            <w:noProof/>
            <w:webHidden/>
          </w:rPr>
          <w:instrText xml:space="preserve"> PAGEREF _Toc46331683 \h </w:instrText>
        </w:r>
        <w:r w:rsidR="007870FD">
          <w:rPr>
            <w:noProof/>
            <w:webHidden/>
          </w:rPr>
        </w:r>
        <w:r w:rsidR="007870FD">
          <w:rPr>
            <w:noProof/>
            <w:webHidden/>
          </w:rPr>
          <w:fldChar w:fldCharType="separate"/>
        </w:r>
        <w:r w:rsidR="007870FD">
          <w:rPr>
            <w:noProof/>
            <w:webHidden/>
          </w:rPr>
          <w:t>66</w:t>
        </w:r>
        <w:r w:rsidR="007870FD">
          <w:rPr>
            <w:noProof/>
            <w:webHidden/>
          </w:rPr>
          <w:fldChar w:fldCharType="end"/>
        </w:r>
      </w:hyperlink>
    </w:p>
    <w:p w14:paraId="63234CE8" w14:textId="2D4A8994"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4" w:history="1">
        <w:r w:rsidR="007870FD" w:rsidRPr="004D153D">
          <w:rPr>
            <w:rStyle w:val="Hipervnculo"/>
            <w:noProof/>
          </w:rPr>
          <w:t>Figura 46: Esquemático en KiCad para el slot microSD</w:t>
        </w:r>
        <w:r w:rsidR="007870FD">
          <w:rPr>
            <w:noProof/>
            <w:webHidden/>
          </w:rPr>
          <w:tab/>
        </w:r>
        <w:r w:rsidR="007870FD">
          <w:rPr>
            <w:noProof/>
            <w:webHidden/>
          </w:rPr>
          <w:fldChar w:fldCharType="begin"/>
        </w:r>
        <w:r w:rsidR="007870FD">
          <w:rPr>
            <w:noProof/>
            <w:webHidden/>
          </w:rPr>
          <w:instrText xml:space="preserve"> PAGEREF _Toc46331684 \h </w:instrText>
        </w:r>
        <w:r w:rsidR="007870FD">
          <w:rPr>
            <w:noProof/>
            <w:webHidden/>
          </w:rPr>
        </w:r>
        <w:r w:rsidR="007870FD">
          <w:rPr>
            <w:noProof/>
            <w:webHidden/>
          </w:rPr>
          <w:fldChar w:fldCharType="separate"/>
        </w:r>
        <w:r w:rsidR="007870FD">
          <w:rPr>
            <w:noProof/>
            <w:webHidden/>
          </w:rPr>
          <w:t>67</w:t>
        </w:r>
        <w:r w:rsidR="007870FD">
          <w:rPr>
            <w:noProof/>
            <w:webHidden/>
          </w:rPr>
          <w:fldChar w:fldCharType="end"/>
        </w:r>
      </w:hyperlink>
    </w:p>
    <w:p w14:paraId="5C4A505F" w14:textId="77A9C234"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5" w:history="1">
        <w:r w:rsidR="007870FD" w:rsidRPr="004D153D">
          <w:rPr>
            <w:rStyle w:val="Hipervnculo"/>
            <w:noProof/>
          </w:rPr>
          <w:t>Figura 47: Diagrama de bloques del FTD2232H</w:t>
        </w:r>
        <w:r w:rsidR="007870FD">
          <w:rPr>
            <w:noProof/>
            <w:webHidden/>
          </w:rPr>
          <w:tab/>
        </w:r>
        <w:r w:rsidR="007870FD">
          <w:rPr>
            <w:noProof/>
            <w:webHidden/>
          </w:rPr>
          <w:fldChar w:fldCharType="begin"/>
        </w:r>
        <w:r w:rsidR="007870FD">
          <w:rPr>
            <w:noProof/>
            <w:webHidden/>
          </w:rPr>
          <w:instrText xml:space="preserve"> PAGEREF _Toc46331685 \h </w:instrText>
        </w:r>
        <w:r w:rsidR="007870FD">
          <w:rPr>
            <w:noProof/>
            <w:webHidden/>
          </w:rPr>
        </w:r>
        <w:r w:rsidR="007870FD">
          <w:rPr>
            <w:noProof/>
            <w:webHidden/>
          </w:rPr>
          <w:fldChar w:fldCharType="separate"/>
        </w:r>
        <w:r w:rsidR="007870FD">
          <w:rPr>
            <w:noProof/>
            <w:webHidden/>
          </w:rPr>
          <w:t>68</w:t>
        </w:r>
        <w:r w:rsidR="007870FD">
          <w:rPr>
            <w:noProof/>
            <w:webHidden/>
          </w:rPr>
          <w:fldChar w:fldCharType="end"/>
        </w:r>
      </w:hyperlink>
    </w:p>
    <w:p w14:paraId="29FA4287" w14:textId="789F0D76"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6" w:history="1">
        <w:r w:rsidR="007870FD" w:rsidRPr="004D153D">
          <w:rPr>
            <w:rStyle w:val="Hipervnculo"/>
            <w:noProof/>
          </w:rPr>
          <w:t>Figura 48: Configuración SPI Master [59]</w:t>
        </w:r>
        <w:r w:rsidR="007870FD">
          <w:rPr>
            <w:noProof/>
            <w:webHidden/>
          </w:rPr>
          <w:tab/>
        </w:r>
        <w:r w:rsidR="007870FD">
          <w:rPr>
            <w:noProof/>
            <w:webHidden/>
          </w:rPr>
          <w:fldChar w:fldCharType="begin"/>
        </w:r>
        <w:r w:rsidR="007870FD">
          <w:rPr>
            <w:noProof/>
            <w:webHidden/>
          </w:rPr>
          <w:instrText xml:space="preserve"> PAGEREF _Toc46331686 \h </w:instrText>
        </w:r>
        <w:r w:rsidR="007870FD">
          <w:rPr>
            <w:noProof/>
            <w:webHidden/>
          </w:rPr>
        </w:r>
        <w:r w:rsidR="007870FD">
          <w:rPr>
            <w:noProof/>
            <w:webHidden/>
          </w:rPr>
          <w:fldChar w:fldCharType="separate"/>
        </w:r>
        <w:r w:rsidR="007870FD">
          <w:rPr>
            <w:noProof/>
            <w:webHidden/>
          </w:rPr>
          <w:t>69</w:t>
        </w:r>
        <w:r w:rsidR="007870FD">
          <w:rPr>
            <w:noProof/>
            <w:webHidden/>
          </w:rPr>
          <w:fldChar w:fldCharType="end"/>
        </w:r>
      </w:hyperlink>
    </w:p>
    <w:p w14:paraId="00D6EBBF" w14:textId="6A330BEF"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7" w:history="1">
        <w:r w:rsidR="007870FD" w:rsidRPr="004D153D">
          <w:rPr>
            <w:rStyle w:val="Hipervnculo"/>
            <w:noProof/>
          </w:rPr>
          <w:t>Figura 49: Esquemático de la memoria Flash en KiCad [61]</w:t>
        </w:r>
        <w:r w:rsidR="007870FD">
          <w:rPr>
            <w:noProof/>
            <w:webHidden/>
          </w:rPr>
          <w:tab/>
        </w:r>
        <w:r w:rsidR="007870FD">
          <w:rPr>
            <w:noProof/>
            <w:webHidden/>
          </w:rPr>
          <w:fldChar w:fldCharType="begin"/>
        </w:r>
        <w:r w:rsidR="007870FD">
          <w:rPr>
            <w:noProof/>
            <w:webHidden/>
          </w:rPr>
          <w:instrText xml:space="preserve"> PAGEREF _Toc46331687 \h </w:instrText>
        </w:r>
        <w:r w:rsidR="007870FD">
          <w:rPr>
            <w:noProof/>
            <w:webHidden/>
          </w:rPr>
        </w:r>
        <w:r w:rsidR="007870FD">
          <w:rPr>
            <w:noProof/>
            <w:webHidden/>
          </w:rPr>
          <w:fldChar w:fldCharType="separate"/>
        </w:r>
        <w:r w:rsidR="007870FD">
          <w:rPr>
            <w:noProof/>
            <w:webHidden/>
          </w:rPr>
          <w:t>70</w:t>
        </w:r>
        <w:r w:rsidR="007870FD">
          <w:rPr>
            <w:noProof/>
            <w:webHidden/>
          </w:rPr>
          <w:fldChar w:fldCharType="end"/>
        </w:r>
      </w:hyperlink>
    </w:p>
    <w:p w14:paraId="501EA26D" w14:textId="2011C8A7"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8" w:history="1">
        <w:r w:rsidR="007870FD" w:rsidRPr="004D153D">
          <w:rPr>
            <w:rStyle w:val="Hipervnculo"/>
            <w:noProof/>
          </w:rPr>
          <w:t>Figura 50: Diagrama de selección del bootloader para el STM32F091VC</w:t>
        </w:r>
        <w:r w:rsidR="007870FD">
          <w:rPr>
            <w:noProof/>
            <w:webHidden/>
          </w:rPr>
          <w:tab/>
        </w:r>
        <w:r w:rsidR="007870FD">
          <w:rPr>
            <w:noProof/>
            <w:webHidden/>
          </w:rPr>
          <w:fldChar w:fldCharType="begin"/>
        </w:r>
        <w:r w:rsidR="007870FD">
          <w:rPr>
            <w:noProof/>
            <w:webHidden/>
          </w:rPr>
          <w:instrText xml:space="preserve"> PAGEREF _Toc46331688 \h </w:instrText>
        </w:r>
        <w:r w:rsidR="007870FD">
          <w:rPr>
            <w:noProof/>
            <w:webHidden/>
          </w:rPr>
        </w:r>
        <w:r w:rsidR="007870FD">
          <w:rPr>
            <w:noProof/>
            <w:webHidden/>
          </w:rPr>
          <w:fldChar w:fldCharType="separate"/>
        </w:r>
        <w:r w:rsidR="007870FD">
          <w:rPr>
            <w:noProof/>
            <w:webHidden/>
          </w:rPr>
          <w:t>71</w:t>
        </w:r>
        <w:r w:rsidR="007870FD">
          <w:rPr>
            <w:noProof/>
            <w:webHidden/>
          </w:rPr>
          <w:fldChar w:fldCharType="end"/>
        </w:r>
      </w:hyperlink>
    </w:p>
    <w:p w14:paraId="424A1799" w14:textId="1123A467"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89" w:history="1">
        <w:r w:rsidR="007870FD" w:rsidRPr="004D153D">
          <w:rPr>
            <w:rStyle w:val="Hipervnculo"/>
            <w:noProof/>
          </w:rPr>
          <w:t>Figura 51: Pines para la selección del dispositivo a programar</w:t>
        </w:r>
        <w:r w:rsidR="007870FD">
          <w:rPr>
            <w:noProof/>
            <w:webHidden/>
          </w:rPr>
          <w:tab/>
        </w:r>
        <w:r w:rsidR="007870FD">
          <w:rPr>
            <w:noProof/>
            <w:webHidden/>
          </w:rPr>
          <w:fldChar w:fldCharType="begin"/>
        </w:r>
        <w:r w:rsidR="007870FD">
          <w:rPr>
            <w:noProof/>
            <w:webHidden/>
          </w:rPr>
          <w:instrText xml:space="preserve"> PAGEREF _Toc46331689 \h </w:instrText>
        </w:r>
        <w:r w:rsidR="007870FD">
          <w:rPr>
            <w:noProof/>
            <w:webHidden/>
          </w:rPr>
        </w:r>
        <w:r w:rsidR="007870FD">
          <w:rPr>
            <w:noProof/>
            <w:webHidden/>
          </w:rPr>
          <w:fldChar w:fldCharType="separate"/>
        </w:r>
        <w:r w:rsidR="007870FD">
          <w:rPr>
            <w:noProof/>
            <w:webHidden/>
          </w:rPr>
          <w:t>72</w:t>
        </w:r>
        <w:r w:rsidR="007870FD">
          <w:rPr>
            <w:noProof/>
            <w:webHidden/>
          </w:rPr>
          <w:fldChar w:fldCharType="end"/>
        </w:r>
      </w:hyperlink>
    </w:p>
    <w:p w14:paraId="2F783262" w14:textId="4E47398C" w:rsidR="007870FD" w:rsidRDefault="00847D57">
      <w:pPr>
        <w:pStyle w:val="Tabladeilustraciones"/>
        <w:tabs>
          <w:tab w:val="right" w:leader="dot" w:pos="8494"/>
        </w:tabs>
        <w:rPr>
          <w:rFonts w:asciiTheme="minorHAnsi" w:eastAsiaTheme="minorEastAsia" w:hAnsiTheme="minorHAnsi"/>
          <w:noProof/>
          <w:sz w:val="22"/>
          <w:lang w:eastAsia="es-ES"/>
        </w:rPr>
      </w:pPr>
      <w:hyperlink r:id="rId17" w:anchor="_Toc46331690" w:history="1">
        <w:r w:rsidR="007870FD" w:rsidRPr="004D153D">
          <w:rPr>
            <w:rStyle w:val="Hipervnculo"/>
            <w:noProof/>
          </w:rPr>
          <w:t>Figura 52: Esquemático del FTDI en Kicad (1)</w:t>
        </w:r>
        <w:r w:rsidR="007870FD">
          <w:rPr>
            <w:noProof/>
            <w:webHidden/>
          </w:rPr>
          <w:tab/>
        </w:r>
        <w:r w:rsidR="007870FD">
          <w:rPr>
            <w:noProof/>
            <w:webHidden/>
          </w:rPr>
          <w:fldChar w:fldCharType="begin"/>
        </w:r>
        <w:r w:rsidR="007870FD">
          <w:rPr>
            <w:noProof/>
            <w:webHidden/>
          </w:rPr>
          <w:instrText xml:space="preserve"> PAGEREF _Toc46331690 \h </w:instrText>
        </w:r>
        <w:r w:rsidR="007870FD">
          <w:rPr>
            <w:noProof/>
            <w:webHidden/>
          </w:rPr>
        </w:r>
        <w:r w:rsidR="007870FD">
          <w:rPr>
            <w:noProof/>
            <w:webHidden/>
          </w:rPr>
          <w:fldChar w:fldCharType="separate"/>
        </w:r>
        <w:r w:rsidR="007870FD">
          <w:rPr>
            <w:noProof/>
            <w:webHidden/>
          </w:rPr>
          <w:t>73</w:t>
        </w:r>
        <w:r w:rsidR="007870FD">
          <w:rPr>
            <w:noProof/>
            <w:webHidden/>
          </w:rPr>
          <w:fldChar w:fldCharType="end"/>
        </w:r>
      </w:hyperlink>
    </w:p>
    <w:p w14:paraId="31319F5C" w14:textId="0E8EA9E8"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91" w:history="1">
        <w:r w:rsidR="007870FD" w:rsidRPr="004D153D">
          <w:rPr>
            <w:rStyle w:val="Hipervnculo"/>
            <w:noProof/>
          </w:rPr>
          <w:t>Figura 53: Esquemático alimentación para el FTDI en KiCad</w:t>
        </w:r>
        <w:r w:rsidR="007870FD">
          <w:rPr>
            <w:noProof/>
            <w:webHidden/>
          </w:rPr>
          <w:tab/>
        </w:r>
        <w:r w:rsidR="007870FD">
          <w:rPr>
            <w:noProof/>
            <w:webHidden/>
          </w:rPr>
          <w:fldChar w:fldCharType="begin"/>
        </w:r>
        <w:r w:rsidR="007870FD">
          <w:rPr>
            <w:noProof/>
            <w:webHidden/>
          </w:rPr>
          <w:instrText xml:space="preserve"> PAGEREF _Toc46331691 \h </w:instrText>
        </w:r>
        <w:r w:rsidR="007870FD">
          <w:rPr>
            <w:noProof/>
            <w:webHidden/>
          </w:rPr>
        </w:r>
        <w:r w:rsidR="007870FD">
          <w:rPr>
            <w:noProof/>
            <w:webHidden/>
          </w:rPr>
          <w:fldChar w:fldCharType="separate"/>
        </w:r>
        <w:r w:rsidR="007870FD">
          <w:rPr>
            <w:noProof/>
            <w:webHidden/>
          </w:rPr>
          <w:t>74</w:t>
        </w:r>
        <w:r w:rsidR="007870FD">
          <w:rPr>
            <w:noProof/>
            <w:webHidden/>
          </w:rPr>
          <w:fldChar w:fldCharType="end"/>
        </w:r>
      </w:hyperlink>
    </w:p>
    <w:p w14:paraId="57BB6A61" w14:textId="19637271"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92" w:history="1">
        <w:r w:rsidR="007870FD" w:rsidRPr="004D153D">
          <w:rPr>
            <w:rStyle w:val="Hipervnculo"/>
            <w:noProof/>
          </w:rPr>
          <w:t>Figura 54: Contenido de la EEPROM del FTDI</w:t>
        </w:r>
        <w:r w:rsidR="007870FD">
          <w:rPr>
            <w:noProof/>
            <w:webHidden/>
          </w:rPr>
          <w:tab/>
        </w:r>
        <w:r w:rsidR="007870FD">
          <w:rPr>
            <w:noProof/>
            <w:webHidden/>
          </w:rPr>
          <w:fldChar w:fldCharType="begin"/>
        </w:r>
        <w:r w:rsidR="007870FD">
          <w:rPr>
            <w:noProof/>
            <w:webHidden/>
          </w:rPr>
          <w:instrText xml:space="preserve"> PAGEREF _Toc46331692 \h </w:instrText>
        </w:r>
        <w:r w:rsidR="007870FD">
          <w:rPr>
            <w:noProof/>
            <w:webHidden/>
          </w:rPr>
        </w:r>
        <w:r w:rsidR="007870FD">
          <w:rPr>
            <w:noProof/>
            <w:webHidden/>
          </w:rPr>
          <w:fldChar w:fldCharType="separate"/>
        </w:r>
        <w:r w:rsidR="007870FD">
          <w:rPr>
            <w:noProof/>
            <w:webHidden/>
          </w:rPr>
          <w:t>74</w:t>
        </w:r>
        <w:r w:rsidR="007870FD">
          <w:rPr>
            <w:noProof/>
            <w:webHidden/>
          </w:rPr>
          <w:fldChar w:fldCharType="end"/>
        </w:r>
      </w:hyperlink>
    </w:p>
    <w:p w14:paraId="4BED02E6" w14:textId="0857C638"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93" w:history="1">
        <w:r w:rsidR="007870FD" w:rsidRPr="004D153D">
          <w:rPr>
            <w:rStyle w:val="Hipervnculo"/>
            <w:noProof/>
          </w:rPr>
          <w:t>Figura 55: Diagrama de bloques de la memoria SRAM</w:t>
        </w:r>
        <w:r w:rsidR="007870FD">
          <w:rPr>
            <w:noProof/>
            <w:webHidden/>
          </w:rPr>
          <w:tab/>
        </w:r>
        <w:r w:rsidR="007870FD">
          <w:rPr>
            <w:noProof/>
            <w:webHidden/>
          </w:rPr>
          <w:fldChar w:fldCharType="begin"/>
        </w:r>
        <w:r w:rsidR="007870FD">
          <w:rPr>
            <w:noProof/>
            <w:webHidden/>
          </w:rPr>
          <w:instrText xml:space="preserve"> PAGEREF _Toc46331693 \h </w:instrText>
        </w:r>
        <w:r w:rsidR="007870FD">
          <w:rPr>
            <w:noProof/>
            <w:webHidden/>
          </w:rPr>
        </w:r>
        <w:r w:rsidR="007870FD">
          <w:rPr>
            <w:noProof/>
            <w:webHidden/>
          </w:rPr>
          <w:fldChar w:fldCharType="separate"/>
        </w:r>
        <w:r w:rsidR="007870FD">
          <w:rPr>
            <w:noProof/>
            <w:webHidden/>
          </w:rPr>
          <w:t>75</w:t>
        </w:r>
        <w:r w:rsidR="007870FD">
          <w:rPr>
            <w:noProof/>
            <w:webHidden/>
          </w:rPr>
          <w:fldChar w:fldCharType="end"/>
        </w:r>
      </w:hyperlink>
    </w:p>
    <w:p w14:paraId="5E950E77" w14:textId="14CBCDC9"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94" w:history="1">
        <w:r w:rsidR="007870FD" w:rsidRPr="004D153D">
          <w:rPr>
            <w:rStyle w:val="Hipervnculo"/>
            <w:noProof/>
          </w:rPr>
          <w:t>Figura 56: pinout de la memoria SRAM</w:t>
        </w:r>
        <w:r w:rsidR="007870FD">
          <w:rPr>
            <w:noProof/>
            <w:webHidden/>
          </w:rPr>
          <w:tab/>
        </w:r>
        <w:r w:rsidR="007870FD">
          <w:rPr>
            <w:noProof/>
            <w:webHidden/>
          </w:rPr>
          <w:fldChar w:fldCharType="begin"/>
        </w:r>
        <w:r w:rsidR="007870FD">
          <w:rPr>
            <w:noProof/>
            <w:webHidden/>
          </w:rPr>
          <w:instrText xml:space="preserve"> PAGEREF _Toc46331694 \h </w:instrText>
        </w:r>
        <w:r w:rsidR="007870FD">
          <w:rPr>
            <w:noProof/>
            <w:webHidden/>
          </w:rPr>
        </w:r>
        <w:r w:rsidR="007870FD">
          <w:rPr>
            <w:noProof/>
            <w:webHidden/>
          </w:rPr>
          <w:fldChar w:fldCharType="separate"/>
        </w:r>
        <w:r w:rsidR="007870FD">
          <w:rPr>
            <w:noProof/>
            <w:webHidden/>
          </w:rPr>
          <w:t>76</w:t>
        </w:r>
        <w:r w:rsidR="007870FD">
          <w:rPr>
            <w:noProof/>
            <w:webHidden/>
          </w:rPr>
          <w:fldChar w:fldCharType="end"/>
        </w:r>
      </w:hyperlink>
    </w:p>
    <w:p w14:paraId="1758CE10" w14:textId="0CB14474"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95" w:history="1">
        <w:r w:rsidR="007870FD" w:rsidRPr="004D153D">
          <w:rPr>
            <w:rStyle w:val="Hipervnculo"/>
            <w:noProof/>
          </w:rPr>
          <w:t>Figura 57: Esquemático de la memoria SRAM en KiCad</w:t>
        </w:r>
        <w:r w:rsidR="007870FD">
          <w:rPr>
            <w:noProof/>
            <w:webHidden/>
          </w:rPr>
          <w:tab/>
        </w:r>
        <w:r w:rsidR="007870FD">
          <w:rPr>
            <w:noProof/>
            <w:webHidden/>
          </w:rPr>
          <w:fldChar w:fldCharType="begin"/>
        </w:r>
        <w:r w:rsidR="007870FD">
          <w:rPr>
            <w:noProof/>
            <w:webHidden/>
          </w:rPr>
          <w:instrText xml:space="preserve"> PAGEREF _Toc46331695 \h </w:instrText>
        </w:r>
        <w:r w:rsidR="007870FD">
          <w:rPr>
            <w:noProof/>
            <w:webHidden/>
          </w:rPr>
        </w:r>
        <w:r w:rsidR="007870FD">
          <w:rPr>
            <w:noProof/>
            <w:webHidden/>
          </w:rPr>
          <w:fldChar w:fldCharType="separate"/>
        </w:r>
        <w:r w:rsidR="007870FD">
          <w:rPr>
            <w:noProof/>
            <w:webHidden/>
          </w:rPr>
          <w:t>77</w:t>
        </w:r>
        <w:r w:rsidR="007870FD">
          <w:rPr>
            <w:noProof/>
            <w:webHidden/>
          </w:rPr>
          <w:fldChar w:fldCharType="end"/>
        </w:r>
      </w:hyperlink>
    </w:p>
    <w:p w14:paraId="44E605B1" w14:textId="6D57E4BB"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96" w:history="1">
        <w:r w:rsidR="007870FD" w:rsidRPr="004D153D">
          <w:rPr>
            <w:rStyle w:val="Hipervnculo"/>
            <w:noProof/>
          </w:rPr>
          <w:t>Figura 58: Etapa de entrada de un circuito CMOS</w:t>
        </w:r>
        <w:r w:rsidR="007870FD">
          <w:rPr>
            <w:noProof/>
            <w:webHidden/>
          </w:rPr>
          <w:tab/>
        </w:r>
        <w:r w:rsidR="007870FD">
          <w:rPr>
            <w:noProof/>
            <w:webHidden/>
          </w:rPr>
          <w:fldChar w:fldCharType="begin"/>
        </w:r>
        <w:r w:rsidR="007870FD">
          <w:rPr>
            <w:noProof/>
            <w:webHidden/>
          </w:rPr>
          <w:instrText xml:space="preserve"> PAGEREF _Toc46331696 \h </w:instrText>
        </w:r>
        <w:r w:rsidR="007870FD">
          <w:rPr>
            <w:noProof/>
            <w:webHidden/>
          </w:rPr>
        </w:r>
        <w:r w:rsidR="007870FD">
          <w:rPr>
            <w:noProof/>
            <w:webHidden/>
          </w:rPr>
          <w:fldChar w:fldCharType="separate"/>
        </w:r>
        <w:r w:rsidR="007870FD">
          <w:rPr>
            <w:noProof/>
            <w:webHidden/>
          </w:rPr>
          <w:t>78</w:t>
        </w:r>
        <w:r w:rsidR="007870FD">
          <w:rPr>
            <w:noProof/>
            <w:webHidden/>
          </w:rPr>
          <w:fldChar w:fldCharType="end"/>
        </w:r>
      </w:hyperlink>
    </w:p>
    <w:p w14:paraId="477534E3" w14:textId="78EDD247"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97" w:history="1">
        <w:r w:rsidR="007870FD" w:rsidRPr="004D153D">
          <w:rPr>
            <w:rStyle w:val="Hipervnculo"/>
            <w:noProof/>
          </w:rPr>
          <w:t>Figura 59: Transmisión bidireccional en un sistema de buses</w:t>
        </w:r>
        <w:r w:rsidR="007870FD">
          <w:rPr>
            <w:noProof/>
            <w:webHidden/>
          </w:rPr>
          <w:tab/>
        </w:r>
        <w:r w:rsidR="007870FD">
          <w:rPr>
            <w:noProof/>
            <w:webHidden/>
          </w:rPr>
          <w:fldChar w:fldCharType="begin"/>
        </w:r>
        <w:r w:rsidR="007870FD">
          <w:rPr>
            <w:noProof/>
            <w:webHidden/>
          </w:rPr>
          <w:instrText xml:space="preserve"> PAGEREF _Toc46331697 \h </w:instrText>
        </w:r>
        <w:r w:rsidR="007870FD">
          <w:rPr>
            <w:noProof/>
            <w:webHidden/>
          </w:rPr>
        </w:r>
        <w:r w:rsidR="007870FD">
          <w:rPr>
            <w:noProof/>
            <w:webHidden/>
          </w:rPr>
          <w:fldChar w:fldCharType="separate"/>
        </w:r>
        <w:r w:rsidR="007870FD">
          <w:rPr>
            <w:noProof/>
            <w:webHidden/>
          </w:rPr>
          <w:t>78</w:t>
        </w:r>
        <w:r w:rsidR="007870FD">
          <w:rPr>
            <w:noProof/>
            <w:webHidden/>
          </w:rPr>
          <w:fldChar w:fldCharType="end"/>
        </w:r>
      </w:hyperlink>
    </w:p>
    <w:p w14:paraId="767ABD48" w14:textId="5BB2F9AE"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98" w:history="1">
        <w:r w:rsidR="007870FD" w:rsidRPr="004D153D">
          <w:rPr>
            <w:rStyle w:val="Hipervnculo"/>
            <w:noProof/>
          </w:rPr>
          <w:t>Figura 60: Resistencia de pull-up en una línea de bus</w:t>
        </w:r>
        <w:r w:rsidR="007870FD">
          <w:rPr>
            <w:noProof/>
            <w:webHidden/>
          </w:rPr>
          <w:tab/>
        </w:r>
        <w:r w:rsidR="007870FD">
          <w:rPr>
            <w:noProof/>
            <w:webHidden/>
          </w:rPr>
          <w:fldChar w:fldCharType="begin"/>
        </w:r>
        <w:r w:rsidR="007870FD">
          <w:rPr>
            <w:noProof/>
            <w:webHidden/>
          </w:rPr>
          <w:instrText xml:space="preserve"> PAGEREF _Toc46331698 \h </w:instrText>
        </w:r>
        <w:r w:rsidR="007870FD">
          <w:rPr>
            <w:noProof/>
            <w:webHidden/>
          </w:rPr>
        </w:r>
        <w:r w:rsidR="007870FD">
          <w:rPr>
            <w:noProof/>
            <w:webHidden/>
          </w:rPr>
          <w:fldChar w:fldCharType="separate"/>
        </w:r>
        <w:r w:rsidR="007870FD">
          <w:rPr>
            <w:noProof/>
            <w:webHidden/>
          </w:rPr>
          <w:t>79</w:t>
        </w:r>
        <w:r w:rsidR="007870FD">
          <w:rPr>
            <w:noProof/>
            <w:webHidden/>
          </w:rPr>
          <w:fldChar w:fldCharType="end"/>
        </w:r>
      </w:hyperlink>
    </w:p>
    <w:p w14:paraId="5DBC64AC" w14:textId="0BC2A02D"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699" w:history="1">
        <w:r w:rsidR="007870FD" w:rsidRPr="004D153D">
          <w:rPr>
            <w:rStyle w:val="Hipervnculo"/>
            <w:noProof/>
          </w:rPr>
          <w:t>Figura 61: Circuito de retención de buses</w:t>
        </w:r>
        <w:r w:rsidR="007870FD">
          <w:rPr>
            <w:noProof/>
            <w:webHidden/>
          </w:rPr>
          <w:tab/>
        </w:r>
        <w:r w:rsidR="007870FD">
          <w:rPr>
            <w:noProof/>
            <w:webHidden/>
          </w:rPr>
          <w:fldChar w:fldCharType="begin"/>
        </w:r>
        <w:r w:rsidR="007870FD">
          <w:rPr>
            <w:noProof/>
            <w:webHidden/>
          </w:rPr>
          <w:instrText xml:space="preserve"> PAGEREF _Toc46331699 \h </w:instrText>
        </w:r>
        <w:r w:rsidR="007870FD">
          <w:rPr>
            <w:noProof/>
            <w:webHidden/>
          </w:rPr>
        </w:r>
        <w:r w:rsidR="007870FD">
          <w:rPr>
            <w:noProof/>
            <w:webHidden/>
          </w:rPr>
          <w:fldChar w:fldCharType="separate"/>
        </w:r>
        <w:r w:rsidR="007870FD">
          <w:rPr>
            <w:noProof/>
            <w:webHidden/>
          </w:rPr>
          <w:t>80</w:t>
        </w:r>
        <w:r w:rsidR="007870FD">
          <w:rPr>
            <w:noProof/>
            <w:webHidden/>
          </w:rPr>
          <w:fldChar w:fldCharType="end"/>
        </w:r>
      </w:hyperlink>
    </w:p>
    <w:p w14:paraId="1F6EFB85" w14:textId="2AD0DF01"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700" w:history="1">
        <w:r w:rsidR="007870FD" w:rsidRPr="004D153D">
          <w:rPr>
            <w:rStyle w:val="Hipervnculo"/>
            <w:noProof/>
          </w:rPr>
          <w:t>Figura 62: Circuito simplificado del integrado de retención de buses</w:t>
        </w:r>
        <w:r w:rsidR="007870FD">
          <w:rPr>
            <w:noProof/>
            <w:webHidden/>
          </w:rPr>
          <w:tab/>
        </w:r>
        <w:r w:rsidR="007870FD">
          <w:rPr>
            <w:noProof/>
            <w:webHidden/>
          </w:rPr>
          <w:fldChar w:fldCharType="begin"/>
        </w:r>
        <w:r w:rsidR="007870FD">
          <w:rPr>
            <w:noProof/>
            <w:webHidden/>
          </w:rPr>
          <w:instrText xml:space="preserve"> PAGEREF _Toc46331700 \h </w:instrText>
        </w:r>
        <w:r w:rsidR="007870FD">
          <w:rPr>
            <w:noProof/>
            <w:webHidden/>
          </w:rPr>
        </w:r>
        <w:r w:rsidR="007870FD">
          <w:rPr>
            <w:noProof/>
            <w:webHidden/>
          </w:rPr>
          <w:fldChar w:fldCharType="separate"/>
        </w:r>
        <w:r w:rsidR="007870FD">
          <w:rPr>
            <w:noProof/>
            <w:webHidden/>
          </w:rPr>
          <w:t>81</w:t>
        </w:r>
        <w:r w:rsidR="007870FD">
          <w:rPr>
            <w:noProof/>
            <w:webHidden/>
          </w:rPr>
          <w:fldChar w:fldCharType="end"/>
        </w:r>
      </w:hyperlink>
    </w:p>
    <w:p w14:paraId="7FB3D968" w14:textId="33E927EF"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701" w:history="1">
        <w:r w:rsidR="007870FD" w:rsidRPr="004D153D">
          <w:rPr>
            <w:rStyle w:val="Hipervnculo"/>
            <w:noProof/>
          </w:rPr>
          <w:t>Figura 63: Pinout del SN74ALVCH162827</w:t>
        </w:r>
        <w:r w:rsidR="007870FD">
          <w:rPr>
            <w:noProof/>
            <w:webHidden/>
          </w:rPr>
          <w:tab/>
        </w:r>
        <w:r w:rsidR="007870FD">
          <w:rPr>
            <w:noProof/>
            <w:webHidden/>
          </w:rPr>
          <w:fldChar w:fldCharType="begin"/>
        </w:r>
        <w:r w:rsidR="007870FD">
          <w:rPr>
            <w:noProof/>
            <w:webHidden/>
          </w:rPr>
          <w:instrText xml:space="preserve"> PAGEREF _Toc46331701 \h </w:instrText>
        </w:r>
        <w:r w:rsidR="007870FD">
          <w:rPr>
            <w:noProof/>
            <w:webHidden/>
          </w:rPr>
        </w:r>
        <w:r w:rsidR="007870FD">
          <w:rPr>
            <w:noProof/>
            <w:webHidden/>
          </w:rPr>
          <w:fldChar w:fldCharType="separate"/>
        </w:r>
        <w:r w:rsidR="007870FD">
          <w:rPr>
            <w:noProof/>
            <w:webHidden/>
          </w:rPr>
          <w:t>81</w:t>
        </w:r>
        <w:r w:rsidR="007870FD">
          <w:rPr>
            <w:noProof/>
            <w:webHidden/>
          </w:rPr>
          <w:fldChar w:fldCharType="end"/>
        </w:r>
      </w:hyperlink>
    </w:p>
    <w:p w14:paraId="31A85E8C" w14:textId="59E74069"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702" w:history="1">
        <w:r w:rsidR="007870FD" w:rsidRPr="004D153D">
          <w:rPr>
            <w:rStyle w:val="Hipervnculo"/>
            <w:noProof/>
          </w:rPr>
          <w:t>Figura 65: Pinout USB tipo C [62]</w:t>
        </w:r>
        <w:r w:rsidR="007870FD">
          <w:rPr>
            <w:noProof/>
            <w:webHidden/>
          </w:rPr>
          <w:tab/>
        </w:r>
        <w:r w:rsidR="007870FD">
          <w:rPr>
            <w:noProof/>
            <w:webHidden/>
          </w:rPr>
          <w:fldChar w:fldCharType="begin"/>
        </w:r>
        <w:r w:rsidR="007870FD">
          <w:rPr>
            <w:noProof/>
            <w:webHidden/>
          </w:rPr>
          <w:instrText xml:space="preserve"> PAGEREF _Toc46331702 \h </w:instrText>
        </w:r>
        <w:r w:rsidR="007870FD">
          <w:rPr>
            <w:noProof/>
            <w:webHidden/>
          </w:rPr>
        </w:r>
        <w:r w:rsidR="007870FD">
          <w:rPr>
            <w:noProof/>
            <w:webHidden/>
          </w:rPr>
          <w:fldChar w:fldCharType="separate"/>
        </w:r>
        <w:r w:rsidR="007870FD">
          <w:rPr>
            <w:noProof/>
            <w:webHidden/>
          </w:rPr>
          <w:t>85</w:t>
        </w:r>
        <w:r w:rsidR="007870FD">
          <w:rPr>
            <w:noProof/>
            <w:webHidden/>
          </w:rPr>
          <w:fldChar w:fldCharType="end"/>
        </w:r>
      </w:hyperlink>
    </w:p>
    <w:p w14:paraId="233FECC4" w14:textId="2A795D75"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703" w:history="1">
        <w:r w:rsidR="007870FD" w:rsidRPr="004D153D">
          <w:rPr>
            <w:rStyle w:val="Hipervnculo"/>
            <w:noProof/>
          </w:rPr>
          <w:t>Figura 66: Esquemático del conector USB C en KiCad</w:t>
        </w:r>
        <w:r w:rsidR="007870FD">
          <w:rPr>
            <w:noProof/>
            <w:webHidden/>
          </w:rPr>
          <w:tab/>
        </w:r>
        <w:r w:rsidR="007870FD">
          <w:rPr>
            <w:noProof/>
            <w:webHidden/>
          </w:rPr>
          <w:fldChar w:fldCharType="begin"/>
        </w:r>
        <w:r w:rsidR="007870FD">
          <w:rPr>
            <w:noProof/>
            <w:webHidden/>
          </w:rPr>
          <w:instrText xml:space="preserve"> PAGEREF _Toc46331703 \h </w:instrText>
        </w:r>
        <w:r w:rsidR="007870FD">
          <w:rPr>
            <w:noProof/>
            <w:webHidden/>
          </w:rPr>
        </w:r>
        <w:r w:rsidR="007870FD">
          <w:rPr>
            <w:noProof/>
            <w:webHidden/>
          </w:rPr>
          <w:fldChar w:fldCharType="separate"/>
        </w:r>
        <w:r w:rsidR="007870FD">
          <w:rPr>
            <w:noProof/>
            <w:webHidden/>
          </w:rPr>
          <w:t>86</w:t>
        </w:r>
        <w:r w:rsidR="007870FD">
          <w:rPr>
            <w:noProof/>
            <w:webHidden/>
          </w:rPr>
          <w:fldChar w:fldCharType="end"/>
        </w:r>
      </w:hyperlink>
    </w:p>
    <w:p w14:paraId="666ACEC0" w14:textId="232ECACA"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704" w:history="1">
        <w:r w:rsidR="007870FD" w:rsidRPr="004D153D">
          <w:rPr>
            <w:rStyle w:val="Hipervnculo"/>
            <w:noProof/>
          </w:rPr>
          <w:t>Figura 67: Interior del circuito de protección ESD para USB [64]</w:t>
        </w:r>
        <w:r w:rsidR="007870FD">
          <w:rPr>
            <w:noProof/>
            <w:webHidden/>
          </w:rPr>
          <w:tab/>
        </w:r>
        <w:r w:rsidR="007870FD">
          <w:rPr>
            <w:noProof/>
            <w:webHidden/>
          </w:rPr>
          <w:fldChar w:fldCharType="begin"/>
        </w:r>
        <w:r w:rsidR="007870FD">
          <w:rPr>
            <w:noProof/>
            <w:webHidden/>
          </w:rPr>
          <w:instrText xml:space="preserve"> PAGEREF _Toc46331704 \h </w:instrText>
        </w:r>
        <w:r w:rsidR="007870FD">
          <w:rPr>
            <w:noProof/>
            <w:webHidden/>
          </w:rPr>
        </w:r>
        <w:r w:rsidR="007870FD">
          <w:rPr>
            <w:noProof/>
            <w:webHidden/>
          </w:rPr>
          <w:fldChar w:fldCharType="separate"/>
        </w:r>
        <w:r w:rsidR="007870FD">
          <w:rPr>
            <w:noProof/>
            <w:webHidden/>
          </w:rPr>
          <w:t>86</w:t>
        </w:r>
        <w:r w:rsidR="007870FD">
          <w:rPr>
            <w:noProof/>
            <w:webHidden/>
          </w:rPr>
          <w:fldChar w:fldCharType="end"/>
        </w:r>
      </w:hyperlink>
    </w:p>
    <w:p w14:paraId="2A8A9AC1" w14:textId="0D0A3EDC"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705" w:history="1">
        <w:r w:rsidR="007870FD" w:rsidRPr="004D153D">
          <w:rPr>
            <w:rStyle w:val="Hipervnculo"/>
            <w:noProof/>
          </w:rPr>
          <w:t>Figura 68: Pinout del PAM2306</w:t>
        </w:r>
        <w:r w:rsidR="007870FD">
          <w:rPr>
            <w:noProof/>
            <w:webHidden/>
          </w:rPr>
          <w:tab/>
        </w:r>
        <w:r w:rsidR="007870FD">
          <w:rPr>
            <w:noProof/>
            <w:webHidden/>
          </w:rPr>
          <w:fldChar w:fldCharType="begin"/>
        </w:r>
        <w:r w:rsidR="007870FD">
          <w:rPr>
            <w:noProof/>
            <w:webHidden/>
          </w:rPr>
          <w:instrText xml:space="preserve"> PAGEREF _Toc46331705 \h </w:instrText>
        </w:r>
        <w:r w:rsidR="007870FD">
          <w:rPr>
            <w:noProof/>
            <w:webHidden/>
          </w:rPr>
        </w:r>
        <w:r w:rsidR="007870FD">
          <w:rPr>
            <w:noProof/>
            <w:webHidden/>
          </w:rPr>
          <w:fldChar w:fldCharType="separate"/>
        </w:r>
        <w:r w:rsidR="007870FD">
          <w:rPr>
            <w:noProof/>
            <w:webHidden/>
          </w:rPr>
          <w:t>87</w:t>
        </w:r>
        <w:r w:rsidR="007870FD">
          <w:rPr>
            <w:noProof/>
            <w:webHidden/>
          </w:rPr>
          <w:fldChar w:fldCharType="end"/>
        </w:r>
      </w:hyperlink>
    </w:p>
    <w:p w14:paraId="225FB362" w14:textId="3D2E0B6F"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706" w:history="1">
        <w:r w:rsidR="007870FD" w:rsidRPr="004D153D">
          <w:rPr>
            <w:rStyle w:val="Hipervnculo"/>
            <w:noProof/>
          </w:rPr>
          <w:t>Figura 69: Diagrama de bloques PAM2306</w:t>
        </w:r>
        <w:r w:rsidR="007870FD">
          <w:rPr>
            <w:noProof/>
            <w:webHidden/>
          </w:rPr>
          <w:tab/>
        </w:r>
        <w:r w:rsidR="007870FD">
          <w:rPr>
            <w:noProof/>
            <w:webHidden/>
          </w:rPr>
          <w:fldChar w:fldCharType="begin"/>
        </w:r>
        <w:r w:rsidR="007870FD">
          <w:rPr>
            <w:noProof/>
            <w:webHidden/>
          </w:rPr>
          <w:instrText xml:space="preserve"> PAGEREF _Toc46331706 \h </w:instrText>
        </w:r>
        <w:r w:rsidR="007870FD">
          <w:rPr>
            <w:noProof/>
            <w:webHidden/>
          </w:rPr>
        </w:r>
        <w:r w:rsidR="007870FD">
          <w:rPr>
            <w:noProof/>
            <w:webHidden/>
          </w:rPr>
          <w:fldChar w:fldCharType="separate"/>
        </w:r>
        <w:r w:rsidR="007870FD">
          <w:rPr>
            <w:noProof/>
            <w:webHidden/>
          </w:rPr>
          <w:t>88</w:t>
        </w:r>
        <w:r w:rsidR="007870FD">
          <w:rPr>
            <w:noProof/>
            <w:webHidden/>
          </w:rPr>
          <w:fldChar w:fldCharType="end"/>
        </w:r>
      </w:hyperlink>
    </w:p>
    <w:p w14:paraId="4C718533" w14:textId="6EEB7D2F"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707" w:history="1">
        <w:r w:rsidR="007870FD" w:rsidRPr="004D153D">
          <w:rPr>
            <w:rStyle w:val="Hipervnculo"/>
            <w:noProof/>
          </w:rPr>
          <w:t>Figura 70: Implementación típica PAM2306</w:t>
        </w:r>
        <w:r w:rsidR="007870FD">
          <w:rPr>
            <w:noProof/>
            <w:webHidden/>
          </w:rPr>
          <w:tab/>
        </w:r>
        <w:r w:rsidR="007870FD">
          <w:rPr>
            <w:noProof/>
            <w:webHidden/>
          </w:rPr>
          <w:fldChar w:fldCharType="begin"/>
        </w:r>
        <w:r w:rsidR="007870FD">
          <w:rPr>
            <w:noProof/>
            <w:webHidden/>
          </w:rPr>
          <w:instrText xml:space="preserve"> PAGEREF _Toc46331707 \h </w:instrText>
        </w:r>
        <w:r w:rsidR="007870FD">
          <w:rPr>
            <w:noProof/>
            <w:webHidden/>
          </w:rPr>
        </w:r>
        <w:r w:rsidR="007870FD">
          <w:rPr>
            <w:noProof/>
            <w:webHidden/>
          </w:rPr>
          <w:fldChar w:fldCharType="separate"/>
        </w:r>
        <w:r w:rsidR="007870FD">
          <w:rPr>
            <w:noProof/>
            <w:webHidden/>
          </w:rPr>
          <w:t>88</w:t>
        </w:r>
        <w:r w:rsidR="007870FD">
          <w:rPr>
            <w:noProof/>
            <w:webHidden/>
          </w:rPr>
          <w:fldChar w:fldCharType="end"/>
        </w:r>
      </w:hyperlink>
    </w:p>
    <w:p w14:paraId="3A0FE41F" w14:textId="13621CE2" w:rsidR="007870FD" w:rsidRDefault="00847D57">
      <w:pPr>
        <w:pStyle w:val="Tabladeilustraciones"/>
        <w:tabs>
          <w:tab w:val="right" w:leader="dot" w:pos="8494"/>
        </w:tabs>
        <w:rPr>
          <w:rFonts w:asciiTheme="minorHAnsi" w:eastAsiaTheme="minorEastAsia" w:hAnsiTheme="minorHAnsi"/>
          <w:noProof/>
          <w:sz w:val="22"/>
          <w:lang w:eastAsia="es-ES"/>
        </w:rPr>
      </w:pPr>
      <w:hyperlink w:anchor="_Toc46331708" w:history="1">
        <w:r w:rsidR="007870FD" w:rsidRPr="004D153D">
          <w:rPr>
            <w:rStyle w:val="Hipervnculo"/>
            <w:noProof/>
          </w:rPr>
          <w:t>Figura 71: Esquemático del PAM2306 en KiCad</w:t>
        </w:r>
        <w:r w:rsidR="007870FD">
          <w:rPr>
            <w:noProof/>
            <w:webHidden/>
          </w:rPr>
          <w:tab/>
        </w:r>
        <w:r w:rsidR="007870FD">
          <w:rPr>
            <w:noProof/>
            <w:webHidden/>
          </w:rPr>
          <w:fldChar w:fldCharType="begin"/>
        </w:r>
        <w:r w:rsidR="007870FD">
          <w:rPr>
            <w:noProof/>
            <w:webHidden/>
          </w:rPr>
          <w:instrText xml:space="preserve"> PAGEREF _Toc46331708 \h </w:instrText>
        </w:r>
        <w:r w:rsidR="007870FD">
          <w:rPr>
            <w:noProof/>
            <w:webHidden/>
          </w:rPr>
        </w:r>
        <w:r w:rsidR="007870FD">
          <w:rPr>
            <w:noProof/>
            <w:webHidden/>
          </w:rPr>
          <w:fldChar w:fldCharType="separate"/>
        </w:r>
        <w:r w:rsidR="007870FD">
          <w:rPr>
            <w:noProof/>
            <w:webHidden/>
          </w:rPr>
          <w:t>89</w:t>
        </w:r>
        <w:r w:rsidR="007870FD">
          <w:rPr>
            <w:noProof/>
            <w:webHidden/>
          </w:rPr>
          <w:fldChar w:fldCharType="end"/>
        </w:r>
      </w:hyperlink>
    </w:p>
    <w:p w14:paraId="373D8010" w14:textId="0EAF5700" w:rsidR="00D84151" w:rsidRPr="008804F7" w:rsidRDefault="008B4CA2" w:rsidP="000678BD">
      <w:r>
        <w:fldChar w:fldCharType="end"/>
      </w:r>
      <w:bookmarkStart w:id="5" w:name="_Toc44928958"/>
      <w:bookmarkStart w:id="6" w:name="_Toc44928998"/>
    </w:p>
    <w:p w14:paraId="5A6C1205" w14:textId="5CAF4011" w:rsidR="008804F7" w:rsidRPr="008804F7" w:rsidRDefault="008804F7" w:rsidP="008804F7">
      <w:pPr>
        <w:rPr>
          <w:rFonts w:eastAsiaTheme="majorEastAsia" w:cstheme="majorBidi"/>
          <w:b/>
          <w:sz w:val="44"/>
          <w:szCs w:val="32"/>
        </w:rPr>
      </w:pPr>
      <w:r>
        <w:br w:type="page"/>
      </w:r>
    </w:p>
    <w:p w14:paraId="3BBE52C5" w14:textId="3BA0E806" w:rsidR="008B4CA2" w:rsidRPr="00F70E5A" w:rsidRDefault="008B4CA2" w:rsidP="00F70E5A">
      <w:pPr>
        <w:rPr>
          <w:b/>
          <w:bCs/>
          <w:sz w:val="44"/>
          <w:szCs w:val="44"/>
        </w:rPr>
      </w:pPr>
      <w:r w:rsidRPr="00F70E5A">
        <w:rPr>
          <w:b/>
          <w:bCs/>
          <w:sz w:val="44"/>
          <w:szCs w:val="44"/>
        </w:rPr>
        <w:lastRenderedPageBreak/>
        <w:t>Índice de tablas</w:t>
      </w:r>
      <w:bookmarkEnd w:id="5"/>
      <w:bookmarkEnd w:id="6"/>
    </w:p>
    <w:p w14:paraId="2A6EFFEE" w14:textId="7C299038" w:rsidR="0018729E" w:rsidRDefault="008B4CA2">
      <w:pPr>
        <w:pStyle w:val="Tabladeilustraciones"/>
        <w:tabs>
          <w:tab w:val="right" w:leader="dot" w:pos="8494"/>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46255257" w:history="1">
        <w:r w:rsidR="0018729E" w:rsidRPr="0094655F">
          <w:rPr>
            <w:rStyle w:val="Hipervnculo"/>
            <w:noProof/>
          </w:rPr>
          <w:t>Tabla 1: Comparativa de tipos de memorias</w:t>
        </w:r>
        <w:r w:rsidR="0018729E">
          <w:rPr>
            <w:noProof/>
            <w:webHidden/>
          </w:rPr>
          <w:tab/>
        </w:r>
        <w:r w:rsidR="0018729E">
          <w:rPr>
            <w:noProof/>
            <w:webHidden/>
          </w:rPr>
          <w:fldChar w:fldCharType="begin"/>
        </w:r>
        <w:r w:rsidR="0018729E">
          <w:rPr>
            <w:noProof/>
            <w:webHidden/>
          </w:rPr>
          <w:instrText xml:space="preserve"> PAGEREF _Toc46255257 \h </w:instrText>
        </w:r>
        <w:r w:rsidR="0018729E">
          <w:rPr>
            <w:noProof/>
            <w:webHidden/>
          </w:rPr>
        </w:r>
        <w:r w:rsidR="0018729E">
          <w:rPr>
            <w:noProof/>
            <w:webHidden/>
          </w:rPr>
          <w:fldChar w:fldCharType="separate"/>
        </w:r>
        <w:r w:rsidR="0018729E">
          <w:rPr>
            <w:noProof/>
            <w:webHidden/>
          </w:rPr>
          <w:t>20</w:t>
        </w:r>
        <w:r w:rsidR="0018729E">
          <w:rPr>
            <w:noProof/>
            <w:webHidden/>
          </w:rPr>
          <w:fldChar w:fldCharType="end"/>
        </w:r>
      </w:hyperlink>
    </w:p>
    <w:p w14:paraId="7F5D2965" w14:textId="69C97051"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58" w:history="1">
        <w:r w:rsidR="0018729E" w:rsidRPr="0094655F">
          <w:rPr>
            <w:rStyle w:val="Hipervnculo"/>
            <w:noProof/>
          </w:rPr>
          <w:t>Tabla 2: Familia iCE40</w:t>
        </w:r>
        <w:r w:rsidR="0018729E">
          <w:rPr>
            <w:noProof/>
            <w:webHidden/>
          </w:rPr>
          <w:tab/>
        </w:r>
        <w:r w:rsidR="0018729E">
          <w:rPr>
            <w:noProof/>
            <w:webHidden/>
          </w:rPr>
          <w:fldChar w:fldCharType="begin"/>
        </w:r>
        <w:r w:rsidR="0018729E">
          <w:rPr>
            <w:noProof/>
            <w:webHidden/>
          </w:rPr>
          <w:instrText xml:space="preserve"> PAGEREF _Toc46255258 \h </w:instrText>
        </w:r>
        <w:r w:rsidR="0018729E">
          <w:rPr>
            <w:noProof/>
            <w:webHidden/>
          </w:rPr>
        </w:r>
        <w:r w:rsidR="0018729E">
          <w:rPr>
            <w:noProof/>
            <w:webHidden/>
          </w:rPr>
          <w:fldChar w:fldCharType="separate"/>
        </w:r>
        <w:r w:rsidR="0018729E">
          <w:rPr>
            <w:noProof/>
            <w:webHidden/>
          </w:rPr>
          <w:t>26</w:t>
        </w:r>
        <w:r w:rsidR="0018729E">
          <w:rPr>
            <w:noProof/>
            <w:webHidden/>
          </w:rPr>
          <w:fldChar w:fldCharType="end"/>
        </w:r>
      </w:hyperlink>
    </w:p>
    <w:p w14:paraId="340A0306" w14:textId="1338191F"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59" w:history="1">
        <w:r w:rsidR="0018729E" w:rsidRPr="0094655F">
          <w:rPr>
            <w:rStyle w:val="Hipervnculo"/>
            <w:noProof/>
          </w:rPr>
          <w:t>Tabla 3: Función del pin BOOT0</w:t>
        </w:r>
        <w:r w:rsidR="0018729E">
          <w:rPr>
            <w:noProof/>
            <w:webHidden/>
          </w:rPr>
          <w:tab/>
        </w:r>
        <w:r w:rsidR="0018729E">
          <w:rPr>
            <w:noProof/>
            <w:webHidden/>
          </w:rPr>
          <w:fldChar w:fldCharType="begin"/>
        </w:r>
        <w:r w:rsidR="0018729E">
          <w:rPr>
            <w:noProof/>
            <w:webHidden/>
          </w:rPr>
          <w:instrText xml:space="preserve"> PAGEREF _Toc46255259 \h </w:instrText>
        </w:r>
        <w:r w:rsidR="0018729E">
          <w:rPr>
            <w:noProof/>
            <w:webHidden/>
          </w:rPr>
        </w:r>
        <w:r w:rsidR="0018729E">
          <w:rPr>
            <w:noProof/>
            <w:webHidden/>
          </w:rPr>
          <w:fldChar w:fldCharType="separate"/>
        </w:r>
        <w:r w:rsidR="0018729E">
          <w:rPr>
            <w:noProof/>
            <w:webHidden/>
          </w:rPr>
          <w:t>39</w:t>
        </w:r>
        <w:r w:rsidR="0018729E">
          <w:rPr>
            <w:noProof/>
            <w:webHidden/>
          </w:rPr>
          <w:fldChar w:fldCharType="end"/>
        </w:r>
      </w:hyperlink>
    </w:p>
    <w:p w14:paraId="7F22D66A" w14:textId="5FACF4FC"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60" w:history="1">
        <w:r w:rsidR="0018729E" w:rsidRPr="0094655F">
          <w:rPr>
            <w:rStyle w:val="Hipervnculo"/>
            <w:noProof/>
          </w:rPr>
          <w:t>Tabla 4: Pinout ADS7924</w:t>
        </w:r>
        <w:r w:rsidR="0018729E">
          <w:rPr>
            <w:noProof/>
            <w:webHidden/>
          </w:rPr>
          <w:tab/>
        </w:r>
        <w:r w:rsidR="0018729E">
          <w:rPr>
            <w:noProof/>
            <w:webHidden/>
          </w:rPr>
          <w:fldChar w:fldCharType="begin"/>
        </w:r>
        <w:r w:rsidR="0018729E">
          <w:rPr>
            <w:noProof/>
            <w:webHidden/>
          </w:rPr>
          <w:instrText xml:space="preserve"> PAGEREF _Toc46255260 \h </w:instrText>
        </w:r>
        <w:r w:rsidR="0018729E">
          <w:rPr>
            <w:noProof/>
            <w:webHidden/>
          </w:rPr>
        </w:r>
        <w:r w:rsidR="0018729E">
          <w:rPr>
            <w:noProof/>
            <w:webHidden/>
          </w:rPr>
          <w:fldChar w:fldCharType="separate"/>
        </w:r>
        <w:r w:rsidR="0018729E">
          <w:rPr>
            <w:noProof/>
            <w:webHidden/>
          </w:rPr>
          <w:t>56</w:t>
        </w:r>
        <w:r w:rsidR="0018729E">
          <w:rPr>
            <w:noProof/>
            <w:webHidden/>
          </w:rPr>
          <w:fldChar w:fldCharType="end"/>
        </w:r>
      </w:hyperlink>
    </w:p>
    <w:p w14:paraId="7688AD85" w14:textId="7592F4ED"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61" w:history="1">
        <w:r w:rsidR="0018729E" w:rsidRPr="0094655F">
          <w:rPr>
            <w:rStyle w:val="Hipervnculo"/>
            <w:noProof/>
          </w:rPr>
          <w:t>Tabla 5: VGA pinout</w:t>
        </w:r>
        <w:r w:rsidR="0018729E">
          <w:rPr>
            <w:noProof/>
            <w:webHidden/>
          </w:rPr>
          <w:tab/>
        </w:r>
        <w:r w:rsidR="0018729E">
          <w:rPr>
            <w:noProof/>
            <w:webHidden/>
          </w:rPr>
          <w:fldChar w:fldCharType="begin"/>
        </w:r>
        <w:r w:rsidR="0018729E">
          <w:rPr>
            <w:noProof/>
            <w:webHidden/>
          </w:rPr>
          <w:instrText xml:space="preserve"> PAGEREF _Toc46255261 \h </w:instrText>
        </w:r>
        <w:r w:rsidR="0018729E">
          <w:rPr>
            <w:noProof/>
            <w:webHidden/>
          </w:rPr>
        </w:r>
        <w:r w:rsidR="0018729E">
          <w:rPr>
            <w:noProof/>
            <w:webHidden/>
          </w:rPr>
          <w:fldChar w:fldCharType="separate"/>
        </w:r>
        <w:r w:rsidR="0018729E">
          <w:rPr>
            <w:noProof/>
            <w:webHidden/>
          </w:rPr>
          <w:t>60</w:t>
        </w:r>
        <w:r w:rsidR="0018729E">
          <w:rPr>
            <w:noProof/>
            <w:webHidden/>
          </w:rPr>
          <w:fldChar w:fldCharType="end"/>
        </w:r>
      </w:hyperlink>
    </w:p>
    <w:p w14:paraId="7475C1D2" w14:textId="2ED6B7CD"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62" w:history="1">
        <w:r w:rsidR="0018729E" w:rsidRPr="0094655F">
          <w:rPr>
            <w:rStyle w:val="Hipervnculo"/>
            <w:noProof/>
          </w:rPr>
          <w:t>Tabla 6: Valores de RED para su correspondiente palabra digital</w:t>
        </w:r>
        <w:r w:rsidR="0018729E">
          <w:rPr>
            <w:noProof/>
            <w:webHidden/>
          </w:rPr>
          <w:tab/>
        </w:r>
        <w:r w:rsidR="0018729E">
          <w:rPr>
            <w:noProof/>
            <w:webHidden/>
          </w:rPr>
          <w:fldChar w:fldCharType="begin"/>
        </w:r>
        <w:r w:rsidR="0018729E">
          <w:rPr>
            <w:noProof/>
            <w:webHidden/>
          </w:rPr>
          <w:instrText xml:space="preserve"> PAGEREF _Toc46255262 \h </w:instrText>
        </w:r>
        <w:r w:rsidR="0018729E">
          <w:rPr>
            <w:noProof/>
            <w:webHidden/>
          </w:rPr>
        </w:r>
        <w:r w:rsidR="0018729E">
          <w:rPr>
            <w:noProof/>
            <w:webHidden/>
          </w:rPr>
          <w:fldChar w:fldCharType="separate"/>
        </w:r>
        <w:r w:rsidR="0018729E">
          <w:rPr>
            <w:noProof/>
            <w:webHidden/>
          </w:rPr>
          <w:t>61</w:t>
        </w:r>
        <w:r w:rsidR="0018729E">
          <w:rPr>
            <w:noProof/>
            <w:webHidden/>
          </w:rPr>
          <w:fldChar w:fldCharType="end"/>
        </w:r>
      </w:hyperlink>
    </w:p>
    <w:p w14:paraId="649994E4" w14:textId="4E00CE18"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63" w:history="1">
        <w:r w:rsidR="0018729E" w:rsidRPr="0094655F">
          <w:rPr>
            <w:rStyle w:val="Hipervnculo"/>
            <w:noProof/>
          </w:rPr>
          <w:t>Tabla 7: Pinout tarjeta SD en modo SPI</w:t>
        </w:r>
        <w:r w:rsidR="0018729E">
          <w:rPr>
            <w:noProof/>
            <w:webHidden/>
          </w:rPr>
          <w:tab/>
        </w:r>
        <w:r w:rsidR="0018729E">
          <w:rPr>
            <w:noProof/>
            <w:webHidden/>
          </w:rPr>
          <w:fldChar w:fldCharType="begin"/>
        </w:r>
        <w:r w:rsidR="0018729E">
          <w:rPr>
            <w:noProof/>
            <w:webHidden/>
          </w:rPr>
          <w:instrText xml:space="preserve"> PAGEREF _Toc46255263 \h </w:instrText>
        </w:r>
        <w:r w:rsidR="0018729E">
          <w:rPr>
            <w:noProof/>
            <w:webHidden/>
          </w:rPr>
        </w:r>
        <w:r w:rsidR="0018729E">
          <w:rPr>
            <w:noProof/>
            <w:webHidden/>
          </w:rPr>
          <w:fldChar w:fldCharType="separate"/>
        </w:r>
        <w:r w:rsidR="0018729E">
          <w:rPr>
            <w:noProof/>
            <w:webHidden/>
          </w:rPr>
          <w:t>65</w:t>
        </w:r>
        <w:r w:rsidR="0018729E">
          <w:rPr>
            <w:noProof/>
            <w:webHidden/>
          </w:rPr>
          <w:fldChar w:fldCharType="end"/>
        </w:r>
      </w:hyperlink>
    </w:p>
    <w:p w14:paraId="72F1D58D" w14:textId="65060FF6"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64" w:history="1">
        <w:r w:rsidR="0018729E" w:rsidRPr="0094655F">
          <w:rPr>
            <w:rStyle w:val="Hipervnculo"/>
            <w:noProof/>
          </w:rPr>
          <w:t>Tabla 8: Descripción de las señales para la memoria Flash</w:t>
        </w:r>
        <w:r w:rsidR="0018729E">
          <w:rPr>
            <w:noProof/>
            <w:webHidden/>
          </w:rPr>
          <w:tab/>
        </w:r>
        <w:r w:rsidR="0018729E">
          <w:rPr>
            <w:noProof/>
            <w:webHidden/>
          </w:rPr>
          <w:fldChar w:fldCharType="begin"/>
        </w:r>
        <w:r w:rsidR="0018729E">
          <w:rPr>
            <w:noProof/>
            <w:webHidden/>
          </w:rPr>
          <w:instrText xml:space="preserve"> PAGEREF _Toc46255264 \h </w:instrText>
        </w:r>
        <w:r w:rsidR="0018729E">
          <w:rPr>
            <w:noProof/>
            <w:webHidden/>
          </w:rPr>
        </w:r>
        <w:r w:rsidR="0018729E">
          <w:rPr>
            <w:noProof/>
            <w:webHidden/>
          </w:rPr>
          <w:fldChar w:fldCharType="separate"/>
        </w:r>
        <w:r w:rsidR="0018729E">
          <w:rPr>
            <w:noProof/>
            <w:webHidden/>
          </w:rPr>
          <w:t>68</w:t>
        </w:r>
        <w:r w:rsidR="0018729E">
          <w:rPr>
            <w:noProof/>
            <w:webHidden/>
          </w:rPr>
          <w:fldChar w:fldCharType="end"/>
        </w:r>
      </w:hyperlink>
    </w:p>
    <w:p w14:paraId="429A838D" w14:textId="6C9033A1"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65" w:history="1">
        <w:r w:rsidR="0018729E" w:rsidRPr="0094655F">
          <w:rPr>
            <w:rStyle w:val="Hipervnculo"/>
            <w:noProof/>
          </w:rPr>
          <w:t>Tabla 9: Descripción de pines del canal B para protocolo UART</w:t>
        </w:r>
        <w:r w:rsidR="0018729E">
          <w:rPr>
            <w:noProof/>
            <w:webHidden/>
          </w:rPr>
          <w:tab/>
        </w:r>
        <w:r w:rsidR="0018729E">
          <w:rPr>
            <w:noProof/>
            <w:webHidden/>
          </w:rPr>
          <w:fldChar w:fldCharType="begin"/>
        </w:r>
        <w:r w:rsidR="0018729E">
          <w:rPr>
            <w:noProof/>
            <w:webHidden/>
          </w:rPr>
          <w:instrText xml:space="preserve"> PAGEREF _Toc46255265 \h </w:instrText>
        </w:r>
        <w:r w:rsidR="0018729E">
          <w:rPr>
            <w:noProof/>
            <w:webHidden/>
          </w:rPr>
        </w:r>
        <w:r w:rsidR="0018729E">
          <w:rPr>
            <w:noProof/>
            <w:webHidden/>
          </w:rPr>
          <w:fldChar w:fldCharType="separate"/>
        </w:r>
        <w:r w:rsidR="0018729E">
          <w:rPr>
            <w:noProof/>
            <w:webHidden/>
          </w:rPr>
          <w:t>70</w:t>
        </w:r>
        <w:r w:rsidR="0018729E">
          <w:rPr>
            <w:noProof/>
            <w:webHidden/>
          </w:rPr>
          <w:fldChar w:fldCharType="end"/>
        </w:r>
      </w:hyperlink>
    </w:p>
    <w:p w14:paraId="3CB57F7B" w14:textId="72E02D79"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66" w:history="1">
        <w:r w:rsidR="0018729E" w:rsidRPr="0094655F">
          <w:rPr>
            <w:rStyle w:val="Hipervnculo"/>
            <w:noProof/>
          </w:rPr>
          <w:t>Tabla 10: Consumo máximo en la alimentación de +3.3V</w:t>
        </w:r>
        <w:r w:rsidR="0018729E">
          <w:rPr>
            <w:noProof/>
            <w:webHidden/>
          </w:rPr>
          <w:tab/>
        </w:r>
        <w:r w:rsidR="0018729E">
          <w:rPr>
            <w:noProof/>
            <w:webHidden/>
          </w:rPr>
          <w:fldChar w:fldCharType="begin"/>
        </w:r>
        <w:r w:rsidR="0018729E">
          <w:rPr>
            <w:noProof/>
            <w:webHidden/>
          </w:rPr>
          <w:instrText xml:space="preserve"> PAGEREF _Toc46255266 \h </w:instrText>
        </w:r>
        <w:r w:rsidR="0018729E">
          <w:rPr>
            <w:noProof/>
            <w:webHidden/>
          </w:rPr>
        </w:r>
        <w:r w:rsidR="0018729E">
          <w:rPr>
            <w:noProof/>
            <w:webHidden/>
          </w:rPr>
          <w:fldChar w:fldCharType="separate"/>
        </w:r>
        <w:r w:rsidR="0018729E">
          <w:rPr>
            <w:noProof/>
            <w:webHidden/>
          </w:rPr>
          <w:t>75</w:t>
        </w:r>
        <w:r w:rsidR="0018729E">
          <w:rPr>
            <w:noProof/>
            <w:webHidden/>
          </w:rPr>
          <w:fldChar w:fldCharType="end"/>
        </w:r>
      </w:hyperlink>
    </w:p>
    <w:p w14:paraId="19E8618F" w14:textId="772C0FA6" w:rsidR="0018729E" w:rsidRDefault="00847D57">
      <w:pPr>
        <w:pStyle w:val="Tabladeilustraciones"/>
        <w:tabs>
          <w:tab w:val="right" w:leader="dot" w:pos="8494"/>
        </w:tabs>
        <w:rPr>
          <w:rFonts w:asciiTheme="minorHAnsi" w:eastAsiaTheme="minorEastAsia" w:hAnsiTheme="minorHAnsi"/>
          <w:noProof/>
          <w:sz w:val="22"/>
          <w:lang w:eastAsia="es-ES"/>
        </w:rPr>
      </w:pPr>
      <w:hyperlink w:anchor="_Toc46255267" w:history="1">
        <w:r w:rsidR="0018729E" w:rsidRPr="0094655F">
          <w:rPr>
            <w:rStyle w:val="Hipervnculo"/>
            <w:noProof/>
          </w:rPr>
          <w:t>Tabla 11: Pinout del conector DX07S016JA1R1500</w:t>
        </w:r>
        <w:r w:rsidR="0018729E">
          <w:rPr>
            <w:noProof/>
            <w:webHidden/>
          </w:rPr>
          <w:tab/>
        </w:r>
        <w:r w:rsidR="0018729E">
          <w:rPr>
            <w:noProof/>
            <w:webHidden/>
          </w:rPr>
          <w:fldChar w:fldCharType="begin"/>
        </w:r>
        <w:r w:rsidR="0018729E">
          <w:rPr>
            <w:noProof/>
            <w:webHidden/>
          </w:rPr>
          <w:instrText xml:space="preserve"> PAGEREF _Toc46255267 \h </w:instrText>
        </w:r>
        <w:r w:rsidR="0018729E">
          <w:rPr>
            <w:noProof/>
            <w:webHidden/>
          </w:rPr>
        </w:r>
        <w:r w:rsidR="0018729E">
          <w:rPr>
            <w:noProof/>
            <w:webHidden/>
          </w:rPr>
          <w:fldChar w:fldCharType="separate"/>
        </w:r>
        <w:r w:rsidR="0018729E">
          <w:rPr>
            <w:noProof/>
            <w:webHidden/>
          </w:rPr>
          <w:t>76</w:t>
        </w:r>
        <w:r w:rsidR="0018729E">
          <w:rPr>
            <w:noProof/>
            <w:webHidden/>
          </w:rPr>
          <w:fldChar w:fldCharType="end"/>
        </w:r>
      </w:hyperlink>
    </w:p>
    <w:p w14:paraId="1ECB275C" w14:textId="02F3768E" w:rsidR="008B4CA2" w:rsidRPr="008B4CA2" w:rsidRDefault="008B4CA2" w:rsidP="008B4CA2">
      <w:r>
        <w:fldChar w:fldCharType="end"/>
      </w:r>
    </w:p>
    <w:p w14:paraId="04DC5B3A" w14:textId="77777777" w:rsidR="008804F7" w:rsidRDefault="008804F7">
      <w:pPr>
        <w:rPr>
          <w:rFonts w:eastAsiaTheme="majorEastAsia" w:cstheme="majorBidi"/>
          <w:b/>
          <w:sz w:val="44"/>
          <w:szCs w:val="32"/>
        </w:rPr>
      </w:pPr>
      <w:r>
        <w:br w:type="page"/>
      </w:r>
    </w:p>
    <w:p w14:paraId="5D716A2C" w14:textId="64DCC772" w:rsidR="007739EB" w:rsidRPr="00F70E5A" w:rsidRDefault="007739EB" w:rsidP="00F70E5A">
      <w:pPr>
        <w:rPr>
          <w:b/>
          <w:bCs/>
          <w:sz w:val="44"/>
          <w:szCs w:val="44"/>
        </w:rPr>
      </w:pPr>
      <w:r w:rsidRPr="00F70E5A">
        <w:rPr>
          <w:b/>
          <w:bCs/>
          <w:sz w:val="44"/>
          <w:szCs w:val="44"/>
        </w:rPr>
        <w:lastRenderedPageBreak/>
        <w:t xml:space="preserve">Lista de </w:t>
      </w:r>
      <w:commentRangeStart w:id="7"/>
      <w:r w:rsidRPr="00F70E5A">
        <w:rPr>
          <w:b/>
          <w:bCs/>
          <w:sz w:val="44"/>
          <w:szCs w:val="44"/>
        </w:rPr>
        <w:t>acrónimos</w:t>
      </w:r>
      <w:commentRangeEnd w:id="7"/>
      <w:r w:rsidRPr="00F70E5A">
        <w:rPr>
          <w:rStyle w:val="Refdecomentario"/>
          <w:b/>
          <w:bCs/>
          <w:sz w:val="44"/>
          <w:szCs w:val="44"/>
        </w:rPr>
        <w:commentReference w:id="7"/>
      </w:r>
    </w:p>
    <w:p w14:paraId="3E236C74" w14:textId="04EBF6ED" w:rsidR="007739EB" w:rsidRPr="00585C55" w:rsidRDefault="007739EB" w:rsidP="003E394D">
      <w:pPr>
        <w:pStyle w:val="Prrafodelista"/>
        <w:numPr>
          <w:ilvl w:val="0"/>
          <w:numId w:val="17"/>
        </w:numPr>
        <w:rPr>
          <w:i/>
          <w:iCs/>
          <w:lang w:val="en-US"/>
        </w:rPr>
      </w:pPr>
      <w:r w:rsidRPr="00585C55">
        <w:rPr>
          <w:i/>
          <w:iCs/>
          <w:lang w:val="en-US"/>
        </w:rPr>
        <w:t>FPGA</w:t>
      </w:r>
      <w:r w:rsidRPr="00585C55">
        <w:rPr>
          <w:i/>
          <w:iCs/>
          <w:lang w:val="en-US"/>
        </w:rPr>
        <w:tab/>
        <w:t>. Field Programmable Gate Array</w:t>
      </w:r>
      <w:r w:rsidR="00585C55" w:rsidRPr="00585C55">
        <w:rPr>
          <w:i/>
          <w:iCs/>
          <w:lang w:val="en-US"/>
        </w:rPr>
        <w:t>.</w:t>
      </w:r>
    </w:p>
    <w:p w14:paraId="6D79CA6F" w14:textId="587D7004" w:rsidR="007739EB" w:rsidRPr="00585C55" w:rsidRDefault="007739EB" w:rsidP="003E394D">
      <w:pPr>
        <w:pStyle w:val="Prrafodelista"/>
        <w:numPr>
          <w:ilvl w:val="0"/>
          <w:numId w:val="17"/>
        </w:numPr>
        <w:rPr>
          <w:i/>
          <w:iCs/>
        </w:rPr>
      </w:pPr>
      <w:r w:rsidRPr="00585C55">
        <w:rPr>
          <w:i/>
          <w:iCs/>
        </w:rPr>
        <w:t>PID</w:t>
      </w:r>
      <w:r w:rsidR="00585C55" w:rsidRPr="00585C55">
        <w:rPr>
          <w:i/>
          <w:iCs/>
        </w:rPr>
        <w:t>. Proporcional, Integrador, Derivador.</w:t>
      </w:r>
    </w:p>
    <w:p w14:paraId="161C0D33" w14:textId="2695A5EA" w:rsidR="007739EB" w:rsidRPr="009348EF" w:rsidRDefault="007739EB" w:rsidP="003E394D">
      <w:pPr>
        <w:pStyle w:val="Prrafodelista"/>
        <w:numPr>
          <w:ilvl w:val="0"/>
          <w:numId w:val="17"/>
        </w:numPr>
        <w:rPr>
          <w:i/>
          <w:iCs/>
          <w:lang w:val="en-US"/>
        </w:rPr>
      </w:pPr>
      <w:r w:rsidRPr="009348EF">
        <w:rPr>
          <w:i/>
          <w:iCs/>
          <w:lang w:val="en-US"/>
        </w:rPr>
        <w:t>BOM</w:t>
      </w:r>
      <w:r w:rsidR="00585C55" w:rsidRPr="009348EF">
        <w:rPr>
          <w:i/>
          <w:iCs/>
          <w:lang w:val="en-US"/>
        </w:rPr>
        <w:t>. Bills Of Materials.</w:t>
      </w:r>
    </w:p>
    <w:p w14:paraId="211812E4" w14:textId="781A99BF" w:rsidR="007739EB" w:rsidRPr="009348EF" w:rsidRDefault="007739EB" w:rsidP="003E394D">
      <w:pPr>
        <w:pStyle w:val="Prrafodelista"/>
        <w:numPr>
          <w:ilvl w:val="0"/>
          <w:numId w:val="17"/>
        </w:numPr>
        <w:rPr>
          <w:i/>
          <w:iCs/>
          <w:lang w:val="en-US"/>
        </w:rPr>
      </w:pPr>
      <w:r w:rsidRPr="009348EF">
        <w:rPr>
          <w:i/>
          <w:iCs/>
          <w:lang w:val="en-US"/>
        </w:rPr>
        <w:t>PCB</w:t>
      </w:r>
      <w:r w:rsidR="00585C55" w:rsidRPr="009348EF">
        <w:rPr>
          <w:i/>
          <w:iCs/>
          <w:lang w:val="en-US"/>
        </w:rPr>
        <w:t>. Printed Circuit Board.</w:t>
      </w:r>
    </w:p>
    <w:p w14:paraId="6003826F" w14:textId="770A04E1" w:rsidR="007739EB" w:rsidRPr="009348EF" w:rsidRDefault="007739EB" w:rsidP="003E394D">
      <w:pPr>
        <w:pStyle w:val="Prrafodelista"/>
        <w:numPr>
          <w:ilvl w:val="0"/>
          <w:numId w:val="17"/>
        </w:numPr>
        <w:rPr>
          <w:i/>
          <w:iCs/>
          <w:lang w:val="en-US"/>
        </w:rPr>
      </w:pPr>
      <w:r w:rsidRPr="009348EF">
        <w:rPr>
          <w:i/>
          <w:iCs/>
          <w:lang w:val="en-US"/>
        </w:rPr>
        <w:t>HDL</w:t>
      </w:r>
      <w:r w:rsidR="00585C55" w:rsidRPr="009348EF">
        <w:rPr>
          <w:i/>
          <w:iCs/>
          <w:lang w:val="en-US"/>
        </w:rPr>
        <w:t>. Hardware Description Language.</w:t>
      </w:r>
    </w:p>
    <w:p w14:paraId="1FD99638" w14:textId="702D921A" w:rsidR="007739EB" w:rsidRPr="009348EF" w:rsidRDefault="007739EB" w:rsidP="003E394D">
      <w:pPr>
        <w:pStyle w:val="Prrafodelista"/>
        <w:numPr>
          <w:ilvl w:val="0"/>
          <w:numId w:val="17"/>
        </w:numPr>
        <w:rPr>
          <w:i/>
          <w:iCs/>
          <w:lang w:val="en-US"/>
        </w:rPr>
      </w:pPr>
      <w:r w:rsidRPr="009348EF">
        <w:rPr>
          <w:i/>
          <w:iCs/>
          <w:lang w:val="en-US"/>
        </w:rPr>
        <w:t>PAL</w:t>
      </w:r>
      <w:r w:rsidR="00585C55" w:rsidRPr="009348EF">
        <w:rPr>
          <w:i/>
          <w:iCs/>
          <w:lang w:val="en-US"/>
        </w:rPr>
        <w:t>. Programmable Array Logic.</w:t>
      </w:r>
    </w:p>
    <w:p w14:paraId="4F8B7ECF" w14:textId="5613756D" w:rsidR="007739EB" w:rsidRPr="009348EF" w:rsidRDefault="007739EB" w:rsidP="003E394D">
      <w:pPr>
        <w:pStyle w:val="Prrafodelista"/>
        <w:numPr>
          <w:ilvl w:val="0"/>
          <w:numId w:val="17"/>
        </w:numPr>
        <w:rPr>
          <w:i/>
          <w:iCs/>
          <w:lang w:val="en-US"/>
        </w:rPr>
      </w:pPr>
      <w:r w:rsidRPr="009348EF">
        <w:rPr>
          <w:i/>
          <w:iCs/>
          <w:lang w:val="en-US"/>
        </w:rPr>
        <w:t>CPLD</w:t>
      </w:r>
      <w:r w:rsidR="00585C55" w:rsidRPr="009348EF">
        <w:rPr>
          <w:i/>
          <w:iCs/>
          <w:lang w:val="en-US"/>
        </w:rPr>
        <w:t>. Complex Programmable Logic Device.</w:t>
      </w:r>
    </w:p>
    <w:p w14:paraId="7824489C" w14:textId="6E093997" w:rsidR="007739EB" w:rsidRPr="009348EF" w:rsidRDefault="007739EB" w:rsidP="003E394D">
      <w:pPr>
        <w:pStyle w:val="Prrafodelista"/>
        <w:numPr>
          <w:ilvl w:val="0"/>
          <w:numId w:val="17"/>
        </w:numPr>
        <w:rPr>
          <w:i/>
          <w:iCs/>
          <w:lang w:val="en-US"/>
        </w:rPr>
      </w:pPr>
      <w:r w:rsidRPr="009348EF">
        <w:rPr>
          <w:i/>
          <w:iCs/>
          <w:lang w:val="en-US"/>
        </w:rPr>
        <w:t>ASIC</w:t>
      </w:r>
      <w:r w:rsidR="00585C55" w:rsidRPr="009348EF">
        <w:rPr>
          <w:i/>
          <w:iCs/>
          <w:lang w:val="en-US"/>
        </w:rPr>
        <w:t>. Application-specific integrated circuit.</w:t>
      </w:r>
    </w:p>
    <w:p w14:paraId="4572EF2B" w14:textId="40636C9C" w:rsidR="007739EB" w:rsidRPr="009348EF" w:rsidRDefault="007739EB" w:rsidP="003E394D">
      <w:pPr>
        <w:pStyle w:val="Prrafodelista"/>
        <w:numPr>
          <w:ilvl w:val="0"/>
          <w:numId w:val="17"/>
        </w:numPr>
        <w:rPr>
          <w:i/>
          <w:iCs/>
          <w:lang w:val="en-US"/>
        </w:rPr>
      </w:pPr>
      <w:r w:rsidRPr="009348EF">
        <w:rPr>
          <w:i/>
          <w:iCs/>
          <w:lang w:val="en-US"/>
        </w:rPr>
        <w:t>LUT</w:t>
      </w:r>
      <w:r w:rsidR="00585C55" w:rsidRPr="009348EF">
        <w:rPr>
          <w:i/>
          <w:iCs/>
          <w:lang w:val="en-US"/>
        </w:rPr>
        <w:t>. Look-Up Table.</w:t>
      </w:r>
    </w:p>
    <w:p w14:paraId="7041A25A" w14:textId="75145D69" w:rsidR="007739EB" w:rsidRPr="009348EF" w:rsidRDefault="007739EB" w:rsidP="003E394D">
      <w:pPr>
        <w:pStyle w:val="Prrafodelista"/>
        <w:numPr>
          <w:ilvl w:val="0"/>
          <w:numId w:val="17"/>
        </w:numPr>
        <w:rPr>
          <w:i/>
          <w:iCs/>
          <w:lang w:val="en-US"/>
        </w:rPr>
      </w:pPr>
      <w:r w:rsidRPr="009348EF">
        <w:rPr>
          <w:i/>
          <w:iCs/>
          <w:lang w:val="en-US"/>
        </w:rPr>
        <w:t>PLL</w:t>
      </w:r>
      <w:r w:rsidR="00585C55" w:rsidRPr="009348EF">
        <w:rPr>
          <w:i/>
          <w:iCs/>
          <w:lang w:val="en-US"/>
        </w:rPr>
        <w:t>. Phase-locked loop.</w:t>
      </w:r>
    </w:p>
    <w:p w14:paraId="05AEC503" w14:textId="740FE3E4" w:rsidR="007739EB" w:rsidRPr="009348EF" w:rsidRDefault="007739EB" w:rsidP="003E394D">
      <w:pPr>
        <w:pStyle w:val="Prrafodelista"/>
        <w:numPr>
          <w:ilvl w:val="0"/>
          <w:numId w:val="17"/>
        </w:numPr>
        <w:rPr>
          <w:i/>
          <w:iCs/>
          <w:lang w:val="en-US"/>
        </w:rPr>
      </w:pPr>
      <w:r w:rsidRPr="009348EF">
        <w:rPr>
          <w:i/>
          <w:iCs/>
          <w:lang w:val="en-US"/>
        </w:rPr>
        <w:t>VHDL</w:t>
      </w:r>
      <w:r w:rsidR="00585C55" w:rsidRPr="009348EF">
        <w:rPr>
          <w:i/>
          <w:iCs/>
          <w:lang w:val="en-US"/>
        </w:rPr>
        <w:t xml:space="preserve">. Very </w:t>
      </w:r>
      <w:r w:rsidR="001F2E7A" w:rsidRPr="009348EF">
        <w:rPr>
          <w:i/>
          <w:iCs/>
          <w:lang w:val="en-US"/>
        </w:rPr>
        <w:t>High-Speed</w:t>
      </w:r>
      <w:r w:rsidR="00585C55" w:rsidRPr="009348EF">
        <w:rPr>
          <w:i/>
          <w:iCs/>
          <w:lang w:val="en-US"/>
        </w:rPr>
        <w:t xml:space="preserve"> Integrated Circuit Hardware Description Language.</w:t>
      </w:r>
    </w:p>
    <w:p w14:paraId="4FFBD6A2" w14:textId="009C305B" w:rsidR="007739EB" w:rsidRPr="009348EF" w:rsidRDefault="007739EB" w:rsidP="003E394D">
      <w:pPr>
        <w:pStyle w:val="Prrafodelista"/>
        <w:numPr>
          <w:ilvl w:val="0"/>
          <w:numId w:val="17"/>
        </w:numPr>
        <w:rPr>
          <w:i/>
          <w:iCs/>
          <w:lang w:val="en-US"/>
        </w:rPr>
      </w:pPr>
      <w:r w:rsidRPr="009348EF">
        <w:rPr>
          <w:i/>
          <w:iCs/>
          <w:lang w:val="en-US"/>
        </w:rPr>
        <w:t>GPIO</w:t>
      </w:r>
      <w:r w:rsidR="00585C55" w:rsidRPr="009348EF">
        <w:rPr>
          <w:i/>
          <w:iCs/>
          <w:lang w:val="en-US"/>
        </w:rPr>
        <w:t>. General-</w:t>
      </w:r>
      <w:r w:rsidR="001F2E7A" w:rsidRPr="009348EF">
        <w:rPr>
          <w:i/>
          <w:iCs/>
          <w:lang w:val="en-US"/>
        </w:rPr>
        <w:t>P</w:t>
      </w:r>
      <w:r w:rsidR="00585C55" w:rsidRPr="009348EF">
        <w:rPr>
          <w:i/>
          <w:iCs/>
          <w:lang w:val="en-US"/>
        </w:rPr>
        <w:t xml:space="preserve">urpose </w:t>
      </w:r>
      <w:r w:rsidR="001F2E7A" w:rsidRPr="009348EF">
        <w:rPr>
          <w:i/>
          <w:iCs/>
          <w:lang w:val="en-US"/>
        </w:rPr>
        <w:t>I</w:t>
      </w:r>
      <w:r w:rsidR="00585C55" w:rsidRPr="009348EF">
        <w:rPr>
          <w:i/>
          <w:iCs/>
          <w:lang w:val="en-US"/>
        </w:rPr>
        <w:t>nput/</w:t>
      </w:r>
      <w:r w:rsidR="001F2E7A" w:rsidRPr="009348EF">
        <w:rPr>
          <w:i/>
          <w:iCs/>
          <w:lang w:val="en-US"/>
        </w:rPr>
        <w:t>O</w:t>
      </w:r>
      <w:r w:rsidR="00585C55" w:rsidRPr="009348EF">
        <w:rPr>
          <w:i/>
          <w:iCs/>
          <w:lang w:val="en-US"/>
        </w:rPr>
        <w:t>utput.</w:t>
      </w:r>
    </w:p>
    <w:p w14:paraId="3C4C08A5" w14:textId="7C465149" w:rsidR="007739EB" w:rsidRPr="009348EF" w:rsidRDefault="007739EB" w:rsidP="003E394D">
      <w:pPr>
        <w:pStyle w:val="Prrafodelista"/>
        <w:numPr>
          <w:ilvl w:val="0"/>
          <w:numId w:val="17"/>
        </w:numPr>
        <w:rPr>
          <w:i/>
          <w:iCs/>
          <w:lang w:val="en-US"/>
        </w:rPr>
      </w:pPr>
      <w:r w:rsidRPr="009348EF">
        <w:rPr>
          <w:i/>
          <w:iCs/>
          <w:lang w:val="en-US"/>
        </w:rPr>
        <w:t>ADC</w:t>
      </w:r>
      <w:r w:rsidR="00585C55" w:rsidRPr="009348EF">
        <w:rPr>
          <w:i/>
          <w:iCs/>
          <w:lang w:val="en-US"/>
        </w:rPr>
        <w:t>. Analog-To-Digital Converter.</w:t>
      </w:r>
    </w:p>
    <w:p w14:paraId="31ED1157" w14:textId="6ACE081B" w:rsidR="007739EB" w:rsidRPr="009348EF" w:rsidRDefault="007739EB" w:rsidP="003E394D">
      <w:pPr>
        <w:pStyle w:val="Prrafodelista"/>
        <w:numPr>
          <w:ilvl w:val="0"/>
          <w:numId w:val="17"/>
        </w:numPr>
        <w:rPr>
          <w:i/>
          <w:iCs/>
          <w:lang w:val="en-US"/>
        </w:rPr>
      </w:pPr>
      <w:r w:rsidRPr="009348EF">
        <w:rPr>
          <w:i/>
          <w:iCs/>
          <w:lang w:val="en-US"/>
        </w:rPr>
        <w:t>RAM</w:t>
      </w:r>
      <w:r w:rsidR="00585C55" w:rsidRPr="009348EF">
        <w:rPr>
          <w:i/>
          <w:iCs/>
          <w:lang w:val="en-US"/>
        </w:rPr>
        <w:t>. Random Access Memory.</w:t>
      </w:r>
    </w:p>
    <w:p w14:paraId="3849035E" w14:textId="1F72DF4D" w:rsidR="007739EB" w:rsidRPr="009348EF" w:rsidRDefault="007739EB" w:rsidP="003E394D">
      <w:pPr>
        <w:pStyle w:val="Prrafodelista"/>
        <w:numPr>
          <w:ilvl w:val="0"/>
          <w:numId w:val="17"/>
        </w:numPr>
        <w:rPr>
          <w:i/>
          <w:iCs/>
          <w:lang w:val="en-US"/>
        </w:rPr>
      </w:pPr>
      <w:r w:rsidRPr="009348EF">
        <w:rPr>
          <w:i/>
          <w:iCs/>
          <w:lang w:val="en-US"/>
        </w:rPr>
        <w:t>EEPROM</w:t>
      </w:r>
      <w:r w:rsidR="00585C55" w:rsidRPr="009348EF">
        <w:rPr>
          <w:i/>
          <w:iCs/>
          <w:lang w:val="en-US"/>
        </w:rPr>
        <w:t>. Electrically Erasable Programmable Read-Only Memory</w:t>
      </w:r>
    </w:p>
    <w:p w14:paraId="2BE8D3C6" w14:textId="0A4D5CCD" w:rsidR="007739EB" w:rsidRPr="009348EF" w:rsidRDefault="007739EB" w:rsidP="003E394D">
      <w:pPr>
        <w:pStyle w:val="Prrafodelista"/>
        <w:numPr>
          <w:ilvl w:val="0"/>
          <w:numId w:val="17"/>
        </w:numPr>
        <w:rPr>
          <w:i/>
          <w:iCs/>
          <w:lang w:val="en-US"/>
        </w:rPr>
      </w:pPr>
      <w:r w:rsidRPr="009348EF">
        <w:rPr>
          <w:i/>
          <w:iCs/>
          <w:lang w:val="en-US"/>
        </w:rPr>
        <w:t>I2C</w:t>
      </w:r>
      <w:r w:rsidR="00585C55" w:rsidRPr="009348EF">
        <w:rPr>
          <w:i/>
          <w:iCs/>
          <w:lang w:val="en-US"/>
        </w:rPr>
        <w:t>. Inter-Integrated Circuit.</w:t>
      </w:r>
    </w:p>
    <w:p w14:paraId="301E35BA" w14:textId="76EC33CC" w:rsidR="007739EB" w:rsidRPr="009348EF" w:rsidRDefault="007739EB" w:rsidP="003E394D">
      <w:pPr>
        <w:pStyle w:val="Prrafodelista"/>
        <w:numPr>
          <w:ilvl w:val="0"/>
          <w:numId w:val="17"/>
        </w:numPr>
        <w:rPr>
          <w:i/>
          <w:iCs/>
          <w:lang w:val="en-US"/>
        </w:rPr>
      </w:pPr>
      <w:r w:rsidRPr="009348EF">
        <w:rPr>
          <w:i/>
          <w:iCs/>
          <w:lang w:val="en-US"/>
        </w:rPr>
        <w:t>SPI</w:t>
      </w:r>
      <w:r w:rsidR="00585C55" w:rsidRPr="009348EF">
        <w:rPr>
          <w:i/>
          <w:iCs/>
          <w:lang w:val="en-US"/>
        </w:rPr>
        <w:t>. Serial Peripheral Interface.</w:t>
      </w:r>
    </w:p>
    <w:p w14:paraId="5E8C1F9B" w14:textId="7A538DF3" w:rsidR="00385FFE" w:rsidRPr="009348EF" w:rsidRDefault="00385FFE" w:rsidP="003E394D">
      <w:pPr>
        <w:pStyle w:val="Prrafodelista"/>
        <w:numPr>
          <w:ilvl w:val="0"/>
          <w:numId w:val="17"/>
        </w:numPr>
        <w:rPr>
          <w:i/>
          <w:iCs/>
          <w:lang w:val="en-US"/>
        </w:rPr>
      </w:pPr>
      <w:r w:rsidRPr="009348EF">
        <w:rPr>
          <w:i/>
          <w:iCs/>
          <w:lang w:val="en-US"/>
        </w:rPr>
        <w:t>PLB. Programmable Logic Blocks</w:t>
      </w:r>
      <w:r w:rsidR="00257688" w:rsidRPr="009348EF">
        <w:rPr>
          <w:i/>
          <w:iCs/>
          <w:lang w:val="en-US"/>
        </w:rPr>
        <w:t>.</w:t>
      </w:r>
    </w:p>
    <w:p w14:paraId="620BDF7F" w14:textId="3715715B" w:rsidR="00257688" w:rsidRPr="009348EF" w:rsidRDefault="00257688" w:rsidP="003E394D">
      <w:pPr>
        <w:pStyle w:val="Prrafodelista"/>
        <w:numPr>
          <w:ilvl w:val="0"/>
          <w:numId w:val="17"/>
        </w:numPr>
        <w:rPr>
          <w:i/>
          <w:iCs/>
          <w:lang w:val="en-US"/>
        </w:rPr>
      </w:pPr>
      <w:r w:rsidRPr="009348EF">
        <w:rPr>
          <w:i/>
          <w:iCs/>
          <w:lang w:val="en-US"/>
        </w:rPr>
        <w:t>LQFP. Low-profile quad flat-package.</w:t>
      </w:r>
    </w:p>
    <w:p w14:paraId="4CAA8C12" w14:textId="5AF1E9E2" w:rsidR="00304302" w:rsidRDefault="00304302" w:rsidP="003E394D">
      <w:pPr>
        <w:pStyle w:val="Prrafodelista"/>
        <w:numPr>
          <w:ilvl w:val="0"/>
          <w:numId w:val="17"/>
        </w:numPr>
        <w:rPr>
          <w:i/>
          <w:iCs/>
          <w:lang w:val="en-US"/>
        </w:rPr>
      </w:pPr>
      <w:r>
        <w:rPr>
          <w:i/>
          <w:iCs/>
          <w:lang w:val="en-US"/>
        </w:rPr>
        <w:t>DMA. Direct Memory Access</w:t>
      </w:r>
      <w:r w:rsidR="00DA325E">
        <w:rPr>
          <w:i/>
          <w:iCs/>
          <w:lang w:val="en-US"/>
        </w:rPr>
        <w:t>.</w:t>
      </w:r>
    </w:p>
    <w:p w14:paraId="443627FD" w14:textId="0DA671C6" w:rsidR="007B4254" w:rsidRDefault="007B4254" w:rsidP="003E394D">
      <w:pPr>
        <w:pStyle w:val="Prrafodelista"/>
        <w:numPr>
          <w:ilvl w:val="0"/>
          <w:numId w:val="17"/>
        </w:numPr>
        <w:rPr>
          <w:i/>
          <w:iCs/>
          <w:lang w:val="en-US"/>
        </w:rPr>
      </w:pPr>
      <w:r>
        <w:rPr>
          <w:i/>
          <w:iCs/>
          <w:lang w:val="en-US"/>
        </w:rPr>
        <w:t>POR. Power On Reset</w:t>
      </w:r>
      <w:r w:rsidR="00DA325E">
        <w:rPr>
          <w:i/>
          <w:iCs/>
          <w:lang w:val="en-US"/>
        </w:rPr>
        <w:t>.</w:t>
      </w:r>
    </w:p>
    <w:p w14:paraId="4B2CC677" w14:textId="15D50709" w:rsidR="007B4254" w:rsidRDefault="007B4254" w:rsidP="003E394D">
      <w:pPr>
        <w:pStyle w:val="Prrafodelista"/>
        <w:numPr>
          <w:ilvl w:val="0"/>
          <w:numId w:val="17"/>
        </w:numPr>
        <w:rPr>
          <w:i/>
          <w:iCs/>
          <w:lang w:val="en-US"/>
        </w:rPr>
      </w:pPr>
      <w:r>
        <w:rPr>
          <w:i/>
          <w:iCs/>
          <w:lang w:val="en-US"/>
        </w:rPr>
        <w:t>PDR Power Down Reset</w:t>
      </w:r>
      <w:r w:rsidR="00DA325E">
        <w:rPr>
          <w:i/>
          <w:iCs/>
          <w:lang w:val="en-US"/>
        </w:rPr>
        <w:t>.</w:t>
      </w:r>
    </w:p>
    <w:p w14:paraId="48601123" w14:textId="7E6C2C56" w:rsidR="00DA325E" w:rsidRDefault="00DA325E" w:rsidP="003E394D">
      <w:pPr>
        <w:pStyle w:val="Prrafodelista"/>
        <w:numPr>
          <w:ilvl w:val="0"/>
          <w:numId w:val="17"/>
        </w:numPr>
        <w:rPr>
          <w:i/>
          <w:iCs/>
          <w:lang w:val="en-US"/>
        </w:rPr>
      </w:pPr>
      <w:r>
        <w:rPr>
          <w:i/>
          <w:iCs/>
          <w:lang w:val="en-US"/>
        </w:rPr>
        <w:t>SWD. Single Wire Debugging.</w:t>
      </w:r>
    </w:p>
    <w:p w14:paraId="16EDC932" w14:textId="2C392B5E" w:rsidR="00B36B04" w:rsidRDefault="00B36B04" w:rsidP="003E394D">
      <w:pPr>
        <w:pStyle w:val="Prrafodelista"/>
        <w:numPr>
          <w:ilvl w:val="0"/>
          <w:numId w:val="17"/>
        </w:numPr>
        <w:rPr>
          <w:i/>
          <w:iCs/>
          <w:lang w:val="en-US"/>
        </w:rPr>
      </w:pPr>
      <w:r>
        <w:rPr>
          <w:i/>
          <w:iCs/>
          <w:lang w:val="en-US"/>
        </w:rPr>
        <w:t>IDE. Integrated Development Environment.</w:t>
      </w:r>
    </w:p>
    <w:p w14:paraId="28417118" w14:textId="094DB84F" w:rsidR="009348EF" w:rsidRDefault="009348EF" w:rsidP="003E394D">
      <w:pPr>
        <w:pStyle w:val="Prrafodelista"/>
        <w:numPr>
          <w:ilvl w:val="0"/>
          <w:numId w:val="17"/>
        </w:numPr>
        <w:rPr>
          <w:i/>
          <w:iCs/>
          <w:lang w:val="en-US"/>
        </w:rPr>
      </w:pPr>
      <w:r>
        <w:rPr>
          <w:i/>
          <w:iCs/>
          <w:lang w:val="en-US"/>
        </w:rPr>
        <w:t>LED. Light-Emitting Diode.</w:t>
      </w:r>
    </w:p>
    <w:p w14:paraId="7F586F5A" w14:textId="7C5FF233" w:rsidR="007F5616" w:rsidRDefault="007F5616" w:rsidP="003E394D">
      <w:pPr>
        <w:pStyle w:val="Prrafodelista"/>
        <w:numPr>
          <w:ilvl w:val="0"/>
          <w:numId w:val="17"/>
        </w:numPr>
        <w:rPr>
          <w:i/>
          <w:iCs/>
          <w:lang w:val="en-US"/>
        </w:rPr>
      </w:pPr>
      <w:r>
        <w:rPr>
          <w:i/>
          <w:iCs/>
          <w:lang w:val="en-US"/>
        </w:rPr>
        <w:t>THT. Through-Hole Technology</w:t>
      </w:r>
      <w:r w:rsidR="009348EF">
        <w:rPr>
          <w:i/>
          <w:iCs/>
          <w:lang w:val="en-US"/>
        </w:rPr>
        <w:t>.</w:t>
      </w:r>
    </w:p>
    <w:p w14:paraId="2B6C0930" w14:textId="158A829F" w:rsidR="007F5616" w:rsidRDefault="007F5616" w:rsidP="003E394D">
      <w:pPr>
        <w:pStyle w:val="Prrafodelista"/>
        <w:numPr>
          <w:ilvl w:val="0"/>
          <w:numId w:val="17"/>
        </w:numPr>
        <w:rPr>
          <w:i/>
          <w:iCs/>
          <w:lang w:val="en-US"/>
        </w:rPr>
      </w:pPr>
      <w:r>
        <w:rPr>
          <w:i/>
          <w:iCs/>
          <w:lang w:val="en-US"/>
        </w:rPr>
        <w:t>SMT. Surface-Mount Technology</w:t>
      </w:r>
      <w:r w:rsidR="009348EF">
        <w:rPr>
          <w:i/>
          <w:iCs/>
          <w:lang w:val="en-US"/>
        </w:rPr>
        <w:t>.</w:t>
      </w:r>
    </w:p>
    <w:p w14:paraId="7DC1CCEC" w14:textId="3A8C65CA" w:rsidR="00C87746" w:rsidRDefault="00C87746" w:rsidP="003E394D">
      <w:pPr>
        <w:pStyle w:val="Prrafodelista"/>
        <w:numPr>
          <w:ilvl w:val="0"/>
          <w:numId w:val="17"/>
        </w:numPr>
        <w:rPr>
          <w:i/>
          <w:iCs/>
          <w:lang w:val="en-US"/>
        </w:rPr>
      </w:pPr>
      <w:r>
        <w:rPr>
          <w:i/>
          <w:iCs/>
          <w:lang w:val="en-US"/>
        </w:rPr>
        <w:t>ECAD. Electronic Computer-Aided Design</w:t>
      </w:r>
    </w:p>
    <w:p w14:paraId="3729D0AC" w14:textId="1AEFC64B" w:rsidR="00B7758E" w:rsidRDefault="00B7758E" w:rsidP="003E394D">
      <w:pPr>
        <w:pStyle w:val="Prrafodelista"/>
        <w:numPr>
          <w:ilvl w:val="0"/>
          <w:numId w:val="17"/>
        </w:numPr>
        <w:rPr>
          <w:i/>
          <w:iCs/>
          <w:lang w:val="en-US"/>
        </w:rPr>
      </w:pPr>
      <w:r>
        <w:rPr>
          <w:i/>
          <w:iCs/>
          <w:lang w:val="en-US"/>
        </w:rPr>
        <w:t>VGA. Video Graphic Array</w:t>
      </w:r>
    </w:p>
    <w:p w14:paraId="7B96F798" w14:textId="0ED32328" w:rsidR="00921519" w:rsidRDefault="00921519" w:rsidP="003E394D">
      <w:pPr>
        <w:pStyle w:val="Prrafodelista"/>
        <w:numPr>
          <w:ilvl w:val="0"/>
          <w:numId w:val="17"/>
        </w:numPr>
        <w:rPr>
          <w:i/>
          <w:iCs/>
          <w:lang w:val="en-US"/>
        </w:rPr>
      </w:pPr>
      <w:r>
        <w:rPr>
          <w:i/>
          <w:iCs/>
          <w:lang w:val="en-US"/>
        </w:rPr>
        <w:t>TTL. Transistor-Transistor Logic</w:t>
      </w:r>
    </w:p>
    <w:p w14:paraId="54F87345" w14:textId="4BBB1394" w:rsidR="006914A9" w:rsidRDefault="006914A9" w:rsidP="003E394D">
      <w:pPr>
        <w:pStyle w:val="Prrafodelista"/>
        <w:numPr>
          <w:ilvl w:val="0"/>
          <w:numId w:val="17"/>
        </w:numPr>
        <w:rPr>
          <w:i/>
          <w:iCs/>
          <w:lang w:val="en-US"/>
        </w:rPr>
      </w:pPr>
      <w:r>
        <w:rPr>
          <w:i/>
          <w:iCs/>
          <w:lang w:val="en-US"/>
        </w:rPr>
        <w:t>LDO. Low-DropOut</w:t>
      </w:r>
      <w:r w:rsidR="00096A88">
        <w:rPr>
          <w:i/>
          <w:iCs/>
          <w:lang w:val="en-US"/>
        </w:rPr>
        <w:t xml:space="preserve"> regulator</w:t>
      </w:r>
    </w:p>
    <w:p w14:paraId="1B77F367" w14:textId="77777777" w:rsidR="008804F7" w:rsidRDefault="006D0E1F" w:rsidP="007739EB">
      <w:pPr>
        <w:pStyle w:val="Prrafodelista"/>
        <w:numPr>
          <w:ilvl w:val="0"/>
          <w:numId w:val="17"/>
        </w:numPr>
        <w:rPr>
          <w:i/>
          <w:iCs/>
          <w:lang w:val="en-US"/>
        </w:rPr>
      </w:pPr>
      <w:r>
        <w:rPr>
          <w:i/>
          <w:iCs/>
          <w:lang w:val="en-US"/>
        </w:rPr>
        <w:t>SD. Secure Digital</w:t>
      </w:r>
    </w:p>
    <w:p w14:paraId="63A9D4C3" w14:textId="136AEAC4" w:rsidR="008804F7" w:rsidRDefault="008804F7" w:rsidP="008804F7">
      <w:pPr>
        <w:pStyle w:val="Prrafodelista"/>
        <w:numPr>
          <w:ilvl w:val="0"/>
          <w:numId w:val="17"/>
        </w:numPr>
        <w:rPr>
          <w:i/>
          <w:iCs/>
          <w:lang w:val="en-US"/>
        </w:rPr>
      </w:pPr>
      <w:r>
        <w:rPr>
          <w:i/>
          <w:iCs/>
          <w:lang w:val="en-US"/>
        </w:rPr>
        <w:t xml:space="preserve"> </w:t>
      </w:r>
    </w:p>
    <w:p w14:paraId="04B4C74D" w14:textId="791D9A8B" w:rsidR="00D84151" w:rsidRPr="008804F7" w:rsidRDefault="008804F7" w:rsidP="008804F7">
      <w:pPr>
        <w:pStyle w:val="Prrafodelista"/>
        <w:rPr>
          <w:i/>
          <w:iCs/>
          <w:lang w:val="en-US"/>
        </w:rPr>
      </w:pPr>
      <w:r w:rsidRPr="008804F7">
        <w:rPr>
          <w:i/>
          <w:iCs/>
          <w:lang w:val="en-US"/>
        </w:rPr>
        <w:br w:type="page"/>
      </w:r>
    </w:p>
    <w:p w14:paraId="5B527433" w14:textId="5714DFE4" w:rsidR="009B57E4" w:rsidRDefault="00470D3C" w:rsidP="009B57E4">
      <w:pPr>
        <w:pStyle w:val="Ttulo1"/>
        <w:numPr>
          <w:ilvl w:val="0"/>
          <w:numId w:val="1"/>
        </w:numPr>
      </w:pPr>
      <w:bookmarkStart w:id="8" w:name="_Toc36202049"/>
      <w:bookmarkStart w:id="9" w:name="_Toc46255138"/>
      <w:r>
        <w:lastRenderedPageBreak/>
        <w:t>Introducción</w:t>
      </w:r>
      <w:bookmarkEnd w:id="8"/>
      <w:bookmarkEnd w:id="9"/>
    </w:p>
    <w:p w14:paraId="67E435CD" w14:textId="4EF35295" w:rsidR="00572C0B" w:rsidRDefault="0014033B" w:rsidP="00572C0B">
      <w:pPr>
        <w:pStyle w:val="Ttulo2"/>
        <w:numPr>
          <w:ilvl w:val="1"/>
          <w:numId w:val="1"/>
        </w:numPr>
      </w:pPr>
      <w:bookmarkStart w:id="10" w:name="_Toc46255139"/>
      <w:r>
        <w:t>Objetivos</w:t>
      </w:r>
      <w:bookmarkEnd w:id="10"/>
    </w:p>
    <w:p w14:paraId="3A279F4D" w14:textId="77777777" w:rsidR="00572C0B" w:rsidRPr="00572C0B" w:rsidRDefault="00572C0B" w:rsidP="00572C0B"/>
    <w:p w14:paraId="0B51F778" w14:textId="771FC5AC" w:rsidR="00DE2D55" w:rsidRDefault="00DE2D55" w:rsidP="00C912DC">
      <w:pPr>
        <w:pStyle w:val="Textoindependienteprimerasangra"/>
      </w:pPr>
      <w:r>
        <w:t xml:space="preserve">El objetivo </w:t>
      </w:r>
      <w:r w:rsidR="00FC06CB">
        <w:t xml:space="preserve">general </w:t>
      </w:r>
      <w:r>
        <w:t>de</w:t>
      </w:r>
      <w:r w:rsidR="00671E65">
        <w:t xml:space="preserve"> este</w:t>
      </w:r>
      <w:r>
        <w:t xml:space="preserve"> </w:t>
      </w:r>
      <w:r w:rsidR="00671E65">
        <w:t>trabajo de fin de grado (en adelante, TFG)</w:t>
      </w:r>
      <w:r>
        <w:t xml:space="preserve"> será diseñar</w:t>
      </w:r>
      <w:r w:rsidR="00FC06CB">
        <w:t xml:space="preserve"> y fabricar</w:t>
      </w:r>
      <w:r>
        <w:t xml:space="preserve"> una placa entrenadora basada </w:t>
      </w:r>
      <w:commentRangeStart w:id="11"/>
      <w:r>
        <w:t xml:space="preserve">en una FPGA </w:t>
      </w:r>
      <w:r w:rsidR="00FA10D5">
        <w:t xml:space="preserve">de software </w:t>
      </w:r>
      <w:r>
        <w:t>libre</w:t>
      </w:r>
      <w:commentRangeEnd w:id="11"/>
      <w:r w:rsidR="00D57D7B">
        <w:rPr>
          <w:rStyle w:val="Refdecomentario"/>
        </w:rPr>
        <w:commentReference w:id="11"/>
      </w:r>
      <w:r>
        <w:t xml:space="preserve"> junto con un microcontrolador</w:t>
      </w:r>
      <w:r w:rsidR="00FC06CB">
        <w:t xml:space="preserve"> que pueda ser usada tanto por el departamento de Electrónica y Tecnología de Computadores de la Universidad de Granada con fines educativos como por cualquier persona interesada en el diseño ya que tanto los componentes como el diseño de la placa serán de libre acceso.</w:t>
      </w:r>
    </w:p>
    <w:p w14:paraId="14262326" w14:textId="3643A534" w:rsidR="008D767C" w:rsidRDefault="008D767C" w:rsidP="00C912DC">
      <w:pPr>
        <w:pStyle w:val="Textoindependiente"/>
      </w:pPr>
      <w:r>
        <w:t>Más concretamente, los objetivos de este trabajo s</w:t>
      </w:r>
      <w:r w:rsidR="00671E65">
        <w:t>on</w:t>
      </w:r>
      <w:r>
        <w:t>:</w:t>
      </w:r>
    </w:p>
    <w:p w14:paraId="3E4F6B08" w14:textId="76AF37C7" w:rsidR="008D767C" w:rsidRDefault="008D767C" w:rsidP="003E394D">
      <w:pPr>
        <w:pStyle w:val="Prrafodelista"/>
        <w:numPr>
          <w:ilvl w:val="0"/>
          <w:numId w:val="4"/>
        </w:numPr>
      </w:pPr>
      <w:r>
        <w:t>Conocer en detalle los fundamentos de las FPGA</w:t>
      </w:r>
      <w:r w:rsidR="00E85D69">
        <w:t>s</w:t>
      </w:r>
      <w:r>
        <w:t xml:space="preserve"> y de los </w:t>
      </w:r>
      <w:r w:rsidR="00DB630D">
        <w:t>microcontroladores,</w:t>
      </w:r>
      <w:r>
        <w:t xml:space="preserve"> así</w:t>
      </w:r>
      <w:r w:rsidR="00952B06">
        <w:t xml:space="preserve"> como</w:t>
      </w:r>
      <w:r>
        <w:t xml:space="preserve"> </w:t>
      </w:r>
      <w:r w:rsidR="00DB630D">
        <w:t>los</w:t>
      </w:r>
      <w:r>
        <w:t xml:space="preserve"> </w:t>
      </w:r>
      <w:r w:rsidR="00DB630D">
        <w:t>ámbitos de aplicación de cada uno.</w:t>
      </w:r>
    </w:p>
    <w:p w14:paraId="2E003DBA" w14:textId="3C89384B" w:rsidR="00DB630D" w:rsidRDefault="00DB630D" w:rsidP="003E394D">
      <w:pPr>
        <w:pStyle w:val="Prrafodelista"/>
        <w:numPr>
          <w:ilvl w:val="0"/>
          <w:numId w:val="4"/>
        </w:numPr>
      </w:pPr>
      <w:r>
        <w:t>Conocer y contribuir a la corriente, en auge, de herramientas</w:t>
      </w:r>
      <w:r w:rsidR="003F74E4">
        <w:t xml:space="preserve"> software</w:t>
      </w:r>
      <w:r>
        <w:t xml:space="preserve"> y hardware </w:t>
      </w:r>
      <w:r w:rsidR="00952B06">
        <w:t>open source</w:t>
      </w:r>
      <w:r>
        <w:t>.</w:t>
      </w:r>
    </w:p>
    <w:p w14:paraId="774173A7" w14:textId="4A6F12D4" w:rsidR="001F2E7A" w:rsidRDefault="001F2E7A" w:rsidP="003E394D">
      <w:pPr>
        <w:pStyle w:val="Prrafodelista"/>
        <w:numPr>
          <w:ilvl w:val="0"/>
          <w:numId w:val="4"/>
        </w:numPr>
      </w:pPr>
      <w:commentRangeStart w:id="12"/>
      <w:r>
        <w:t>Definir la arquitectura a implementar que mejor se adecue tanto a los requisitos como a las limitaciones presentes.</w:t>
      </w:r>
      <w:commentRangeEnd w:id="12"/>
      <w:r>
        <w:rPr>
          <w:rStyle w:val="Refdecomentario"/>
        </w:rPr>
        <w:commentReference w:id="12"/>
      </w:r>
    </w:p>
    <w:p w14:paraId="07E94893" w14:textId="31D1F948" w:rsidR="008D767C" w:rsidRDefault="008D767C" w:rsidP="003E394D">
      <w:pPr>
        <w:pStyle w:val="Prrafodelista"/>
        <w:numPr>
          <w:ilvl w:val="0"/>
          <w:numId w:val="4"/>
        </w:numPr>
      </w:pPr>
      <w:r>
        <w:t>Estudio y elección de los componentes y herramientas apropiadas para el sistema.</w:t>
      </w:r>
    </w:p>
    <w:p w14:paraId="15439506" w14:textId="5B55E5A3" w:rsidR="00572C0B" w:rsidRDefault="008D767C" w:rsidP="003E394D">
      <w:pPr>
        <w:pStyle w:val="Prrafodelista"/>
        <w:numPr>
          <w:ilvl w:val="0"/>
          <w:numId w:val="4"/>
        </w:numPr>
      </w:pPr>
      <w:r>
        <w:t>Diseño de la placa de circuito impreso.</w:t>
      </w:r>
    </w:p>
    <w:p w14:paraId="095776B5" w14:textId="0CA8DC24" w:rsidR="00FA10D5" w:rsidRPr="00DE2D55" w:rsidRDefault="00FA10D5" w:rsidP="003E394D">
      <w:pPr>
        <w:pStyle w:val="Prrafodelista"/>
        <w:numPr>
          <w:ilvl w:val="0"/>
          <w:numId w:val="4"/>
        </w:numPr>
      </w:pPr>
      <w:commentRangeStart w:id="13"/>
      <w:r>
        <w:t>Testeo de algunos componentes del sistema mediante el uso de placas de evaluación.</w:t>
      </w:r>
      <w:commentRangeEnd w:id="13"/>
      <w:r>
        <w:rPr>
          <w:rStyle w:val="Refdecomentario"/>
        </w:rPr>
        <w:commentReference w:id="13"/>
      </w:r>
    </w:p>
    <w:p w14:paraId="4CA3C250" w14:textId="63B67438" w:rsidR="00572C0B" w:rsidRDefault="0014033B" w:rsidP="00572C0B">
      <w:pPr>
        <w:pStyle w:val="Ttulo2"/>
        <w:numPr>
          <w:ilvl w:val="1"/>
          <w:numId w:val="1"/>
        </w:numPr>
      </w:pPr>
      <w:bookmarkStart w:id="14" w:name="_Ref36379842"/>
      <w:bookmarkStart w:id="15" w:name="_Ref36379944"/>
      <w:bookmarkStart w:id="16" w:name="_Ref36379946"/>
      <w:bookmarkStart w:id="17" w:name="_Ref36379947"/>
      <w:bookmarkStart w:id="18" w:name="_Toc46255140"/>
      <w:r>
        <w:t>Motivación</w:t>
      </w:r>
      <w:bookmarkEnd w:id="14"/>
      <w:bookmarkEnd w:id="15"/>
      <w:bookmarkEnd w:id="16"/>
      <w:bookmarkEnd w:id="17"/>
      <w:bookmarkEnd w:id="18"/>
    </w:p>
    <w:p w14:paraId="7E9EC033" w14:textId="741FA32F" w:rsidR="00572C0B" w:rsidRDefault="00572C0B" w:rsidP="00572C0B"/>
    <w:p w14:paraId="7CC43589" w14:textId="23476FA4" w:rsidR="00596806" w:rsidRDefault="00596806" w:rsidP="00C912DC">
      <w:pPr>
        <w:pStyle w:val="Textoindependienteprimerasangra"/>
      </w:pPr>
      <w:commentRangeStart w:id="19"/>
      <w:r>
        <w:t xml:space="preserve">La idea y motivación de este trabajo de fin de grado proviene, por una parte, de un </w:t>
      </w:r>
      <w:r w:rsidR="00671E65">
        <w:t>TFG</w:t>
      </w:r>
      <w:r>
        <w:t xml:space="preserve"> anterior en el que el estudiante tuvo que lidiar con un sistema que combinaba una FPGA y un microcontrolador. A raíz de dicho trabajo, el estudiante se percató de las limitaciones que presentaba el sistema con el que trabajaba y propuso la elaboración de una placa de circuito impreso que solventara dichas limitaciones. Todo ello se explicará m</w:t>
      </w:r>
      <w:r w:rsidR="006A29AF">
        <w:t>á</w:t>
      </w:r>
      <w:r>
        <w:t xml:space="preserve">s detenidamente en </w:t>
      </w:r>
      <w:r w:rsidR="006A29AF" w:rsidRPr="00A90FBE">
        <w:rPr>
          <w:i/>
          <w:iCs/>
          <w:u w:val="single"/>
        </w:rPr>
        <w:fldChar w:fldCharType="begin"/>
      </w:r>
      <w:r w:rsidR="006A29AF" w:rsidRPr="00A90FBE">
        <w:rPr>
          <w:i/>
          <w:iCs/>
          <w:u w:val="single"/>
        </w:rPr>
        <w:instrText xml:space="preserve"> REF _Ref36377517 \h </w:instrText>
      </w:r>
      <w:r w:rsidR="00A90FBE" w:rsidRPr="00A90FBE">
        <w:rPr>
          <w:i/>
          <w:iCs/>
          <w:u w:val="single"/>
        </w:rPr>
        <w:instrText xml:space="preserve"> \* MERGEFORMAT </w:instrText>
      </w:r>
      <w:r w:rsidR="006A29AF" w:rsidRPr="00A90FBE">
        <w:rPr>
          <w:i/>
          <w:iCs/>
          <w:u w:val="single"/>
        </w:rPr>
      </w:r>
      <w:r w:rsidR="006A29AF" w:rsidRPr="00A90FBE">
        <w:rPr>
          <w:i/>
          <w:iCs/>
          <w:u w:val="single"/>
        </w:rPr>
        <w:fldChar w:fldCharType="separate"/>
      </w:r>
      <w:r w:rsidR="007B4254" w:rsidRPr="007B4254">
        <w:rPr>
          <w:i/>
          <w:iCs/>
          <w:u w:val="single"/>
        </w:rPr>
        <w:t>Idea del diseño</w:t>
      </w:r>
      <w:r w:rsidR="006A29AF" w:rsidRPr="00A90FBE">
        <w:rPr>
          <w:i/>
          <w:iCs/>
          <w:u w:val="single"/>
        </w:rPr>
        <w:fldChar w:fldCharType="end"/>
      </w:r>
      <w:r w:rsidR="006A29AF" w:rsidRPr="00A90FBE">
        <w:rPr>
          <w:i/>
          <w:iCs/>
          <w:u w:val="single"/>
        </w:rPr>
        <w:t>.</w:t>
      </w:r>
      <w:r w:rsidR="006A29AF">
        <w:t xml:space="preserve"> </w:t>
      </w:r>
      <w:commentRangeEnd w:id="19"/>
      <w:r w:rsidR="00D57D7B">
        <w:rPr>
          <w:rStyle w:val="Refdecomentario"/>
        </w:rPr>
        <w:commentReference w:id="19"/>
      </w:r>
    </w:p>
    <w:p w14:paraId="3432600A" w14:textId="16969F7C" w:rsidR="001C6060" w:rsidRPr="00952B06" w:rsidRDefault="008E382D" w:rsidP="00C912DC">
      <w:pPr>
        <w:pStyle w:val="Textoindependiente"/>
      </w:pPr>
      <w:r>
        <w:t>Por otra parte, se encuentra la motivación del propio estudiante de profundizar en el ámbito de la electrónica digital, concretamente en el diseño hardware e implementación software de sistemas programables, así como de colaborar y dar visibilidad a la comunidad open source.</w:t>
      </w:r>
    </w:p>
    <w:p w14:paraId="12088799" w14:textId="54728A15" w:rsidR="0014033B" w:rsidRDefault="0014033B" w:rsidP="0014033B">
      <w:pPr>
        <w:pStyle w:val="Ttulo2"/>
        <w:numPr>
          <w:ilvl w:val="1"/>
          <w:numId w:val="1"/>
        </w:numPr>
      </w:pPr>
      <w:bookmarkStart w:id="20" w:name="_Toc46255141"/>
      <w:r>
        <w:lastRenderedPageBreak/>
        <w:t>Estructura de la memoria</w:t>
      </w:r>
      <w:bookmarkEnd w:id="20"/>
      <w:r>
        <w:t xml:space="preserve"> </w:t>
      </w:r>
    </w:p>
    <w:p w14:paraId="34661F7A" w14:textId="4CD26562" w:rsidR="008F0D09" w:rsidRDefault="008F0D09" w:rsidP="008F0D09"/>
    <w:p w14:paraId="3E88472E" w14:textId="709BE3E6" w:rsidR="008F0D09" w:rsidRDefault="008F0D09" w:rsidP="00C912DC">
      <w:pPr>
        <w:pStyle w:val="Textoindependienteprimerasangra"/>
      </w:pPr>
      <w:r>
        <w:t>La memoria de este TFG se estructurará en 6 capítulos acordes con el proceso de diseño de la placa:</w:t>
      </w:r>
    </w:p>
    <w:p w14:paraId="2782E565" w14:textId="0423BDDD" w:rsidR="008F0D09" w:rsidRPr="002907A4" w:rsidRDefault="008F0D09" w:rsidP="003E394D">
      <w:pPr>
        <w:pStyle w:val="Prrafodelista"/>
        <w:numPr>
          <w:ilvl w:val="0"/>
          <w:numId w:val="5"/>
        </w:numPr>
        <w:rPr>
          <w:b/>
          <w:bCs/>
        </w:rPr>
      </w:pPr>
      <w:r w:rsidRPr="002907A4">
        <w:rPr>
          <w:b/>
          <w:bCs/>
        </w:rPr>
        <w:t xml:space="preserve">Capítulo 1: </w:t>
      </w:r>
      <w:r>
        <w:t>Breve introducción del trabajo a realizar, haciendo hincapié en los objetivos</w:t>
      </w:r>
      <w:r w:rsidR="00015F6B">
        <w:t xml:space="preserve"> y la motivación del TFG.</w:t>
      </w:r>
    </w:p>
    <w:p w14:paraId="6A377716" w14:textId="3743CA1B" w:rsidR="00015F6B" w:rsidRPr="004F4C1B" w:rsidRDefault="00015F6B" w:rsidP="003E394D">
      <w:pPr>
        <w:pStyle w:val="Prrafodelista"/>
        <w:numPr>
          <w:ilvl w:val="0"/>
          <w:numId w:val="5"/>
        </w:numPr>
        <w:rPr>
          <w:b/>
          <w:bCs/>
        </w:rPr>
      </w:pPr>
      <w:r>
        <w:rPr>
          <w:b/>
          <w:bCs/>
        </w:rPr>
        <w:t xml:space="preserve">Capítulo 2: </w:t>
      </w:r>
      <w:r w:rsidR="001F2E7A">
        <w:t>D</w:t>
      </w:r>
      <w:r>
        <w:t>esarrollo de la idea del proyecto, donde</w:t>
      </w:r>
      <w:r w:rsidR="001F2E7A">
        <w:t xml:space="preserve"> además,</w:t>
      </w:r>
      <w:r>
        <w:t xml:space="preserve"> se explicará </w:t>
      </w:r>
      <w:r w:rsidR="001F2E7A">
        <w:t>los principios básicos de las FPGAs y de los microcontroladores, así como sus respectivas</w:t>
      </w:r>
      <w:r>
        <w:t xml:space="preserve"> aplicaciones.</w:t>
      </w:r>
    </w:p>
    <w:p w14:paraId="781ECD43" w14:textId="68B5F468" w:rsidR="004F4C1B" w:rsidRPr="004343CA" w:rsidRDefault="004F4C1B" w:rsidP="003E394D">
      <w:pPr>
        <w:pStyle w:val="Prrafodelista"/>
        <w:numPr>
          <w:ilvl w:val="0"/>
          <w:numId w:val="5"/>
        </w:numPr>
        <w:rPr>
          <w:b/>
          <w:bCs/>
        </w:rPr>
      </w:pPr>
      <w:r>
        <w:rPr>
          <w:b/>
          <w:bCs/>
        </w:rPr>
        <w:t xml:space="preserve">Capítulo 3: </w:t>
      </w:r>
      <w:r w:rsidR="00FA10D5">
        <w:t xml:space="preserve">Descripción de </w:t>
      </w:r>
      <w:r w:rsidR="004343CA">
        <w:t xml:space="preserve">los componentes principales elegidos para la implementación de la </w:t>
      </w:r>
      <w:r w:rsidR="00DF2747">
        <w:t>placa,</w:t>
      </w:r>
      <w:r w:rsidR="004343CA">
        <w:t xml:space="preserve"> así como de las herramientas software a utilizar.</w:t>
      </w:r>
    </w:p>
    <w:p w14:paraId="090CCBED" w14:textId="3609C7B3" w:rsidR="004343CA" w:rsidRPr="00DF2747" w:rsidRDefault="004343CA" w:rsidP="003E394D">
      <w:pPr>
        <w:pStyle w:val="Prrafodelista"/>
        <w:numPr>
          <w:ilvl w:val="0"/>
          <w:numId w:val="5"/>
        </w:numPr>
        <w:rPr>
          <w:b/>
          <w:bCs/>
        </w:rPr>
      </w:pPr>
      <w:r>
        <w:rPr>
          <w:b/>
          <w:bCs/>
        </w:rPr>
        <w:t>Cap</w:t>
      </w:r>
      <w:r w:rsidR="00DF2747">
        <w:rPr>
          <w:b/>
          <w:bCs/>
        </w:rPr>
        <w:t>í</w:t>
      </w:r>
      <w:r>
        <w:rPr>
          <w:b/>
          <w:bCs/>
        </w:rPr>
        <w:t xml:space="preserve">tulo 4: </w:t>
      </w:r>
      <w:r>
        <w:t xml:space="preserve">Estudio </w:t>
      </w:r>
      <w:r w:rsidR="00DF2747">
        <w:t>de la arquitectura final del sistema.</w:t>
      </w:r>
    </w:p>
    <w:p w14:paraId="22EAC8BE" w14:textId="48E75EE9" w:rsidR="001C6060" w:rsidRDefault="002C72C6" w:rsidP="003E394D">
      <w:pPr>
        <w:pStyle w:val="Prrafodelista"/>
        <w:numPr>
          <w:ilvl w:val="0"/>
          <w:numId w:val="5"/>
        </w:numPr>
      </w:pPr>
      <w:r>
        <w:rPr>
          <w:b/>
          <w:bCs/>
        </w:rPr>
        <w:t xml:space="preserve">Capítulo </w:t>
      </w:r>
      <w:r w:rsidR="00FA10D5">
        <w:rPr>
          <w:b/>
          <w:bCs/>
        </w:rPr>
        <w:t>5</w:t>
      </w:r>
      <w:r>
        <w:rPr>
          <w:b/>
          <w:bCs/>
        </w:rPr>
        <w:t>:</w:t>
      </w:r>
      <w:r w:rsidR="00125462">
        <w:rPr>
          <w:b/>
          <w:bCs/>
        </w:rPr>
        <w:t xml:space="preserve"> </w:t>
      </w:r>
      <w:r w:rsidR="00125462">
        <w:t>Comentarios acerca del trabajo desarrollado,</w:t>
      </w:r>
      <w:r>
        <w:t xml:space="preserve"> </w:t>
      </w:r>
      <w:r w:rsidR="00125462">
        <w:t>así como de posibles trabajos futuros, conclusiones y repaso de objetivos logrados.</w:t>
      </w:r>
    </w:p>
    <w:p w14:paraId="2423EE80" w14:textId="4D0580B7" w:rsidR="001C6060" w:rsidRDefault="001C6060" w:rsidP="001C6060">
      <w:pPr>
        <w:pStyle w:val="Ttulo2"/>
        <w:numPr>
          <w:ilvl w:val="1"/>
          <w:numId w:val="1"/>
        </w:numPr>
      </w:pPr>
      <w:bookmarkStart w:id="21" w:name="_Toc46255142"/>
      <w:r>
        <w:t>Metodología y planificación</w:t>
      </w:r>
      <w:bookmarkEnd w:id="21"/>
    </w:p>
    <w:p w14:paraId="36374025" w14:textId="77777777" w:rsidR="001C6060" w:rsidRDefault="001C6060" w:rsidP="001C6060">
      <w:pPr>
        <w:ind w:left="360"/>
      </w:pPr>
    </w:p>
    <w:p w14:paraId="1181774D" w14:textId="1E94E954" w:rsidR="001C6060" w:rsidRDefault="001C6060" w:rsidP="00C912DC">
      <w:pPr>
        <w:pStyle w:val="Textoindependienteprimerasangra2"/>
      </w:pPr>
      <w:r>
        <w:t>La metodología a seguir para la realización del trabajo fin de grado será la siguiente:</w:t>
      </w:r>
    </w:p>
    <w:p w14:paraId="51C8089E" w14:textId="04232C93" w:rsidR="001C6060" w:rsidRDefault="001C6060" w:rsidP="003E394D">
      <w:pPr>
        <w:pStyle w:val="Prrafodelista"/>
        <w:numPr>
          <w:ilvl w:val="0"/>
          <w:numId w:val="11"/>
        </w:numPr>
      </w:pPr>
      <w:r>
        <w:t>Primero se realizará un análisis rápido del problema y de las posibles soluciones.</w:t>
      </w:r>
    </w:p>
    <w:p w14:paraId="48A548CD" w14:textId="5471B275" w:rsidR="001C6060" w:rsidRDefault="001C6060" w:rsidP="003E394D">
      <w:pPr>
        <w:pStyle w:val="Prrafodelista"/>
        <w:numPr>
          <w:ilvl w:val="0"/>
          <w:numId w:val="11"/>
        </w:numPr>
      </w:pPr>
      <w:r>
        <w:t>Una vez detectado las necesidades del sistema se estudiará la arquitectura a implementar, así como los componentes que la integran.</w:t>
      </w:r>
    </w:p>
    <w:p w14:paraId="28D80F0B" w14:textId="43199BA4" w:rsidR="001C6060" w:rsidRDefault="001C6060" w:rsidP="003E394D">
      <w:pPr>
        <w:pStyle w:val="Prrafodelista"/>
        <w:numPr>
          <w:ilvl w:val="0"/>
          <w:numId w:val="11"/>
        </w:numPr>
      </w:pPr>
      <w:r>
        <w:t>El siguiente paso será, mediante placas desarrolladoras existentes en el mercado, testear los componentes y la sinergia entre ellos.</w:t>
      </w:r>
    </w:p>
    <w:p w14:paraId="4874CABA" w14:textId="1EFF31C7" w:rsidR="001C6060" w:rsidRDefault="001C6060" w:rsidP="003E394D">
      <w:pPr>
        <w:pStyle w:val="Prrafodelista"/>
        <w:numPr>
          <w:ilvl w:val="0"/>
          <w:numId w:val="11"/>
        </w:numPr>
      </w:pPr>
      <w:r>
        <w:t>Una vez definido el sistema y elegidos los componentes definitivos, se procederá a diseñar la placa mediante software de diseño de placas de circuito impreso.</w:t>
      </w:r>
    </w:p>
    <w:p w14:paraId="3F256128" w14:textId="29DF62B7" w:rsidR="001C6060" w:rsidRDefault="001C6060" w:rsidP="003E394D">
      <w:pPr>
        <w:pStyle w:val="Prrafodelista"/>
        <w:numPr>
          <w:ilvl w:val="0"/>
          <w:numId w:val="11"/>
        </w:numPr>
      </w:pPr>
      <w:r>
        <w:t>Por último, se realizará un análisis de los objetivos cubiertos por el diseño, problemas encontrados durante su desarrollo y posibles mejoras a implementar.</w:t>
      </w:r>
    </w:p>
    <w:p w14:paraId="3BD8DF9F" w14:textId="3BB0FE63" w:rsidR="00DB3516" w:rsidRDefault="00DB3516" w:rsidP="00C912DC">
      <w:pPr>
        <w:pStyle w:val="Textoindependiente"/>
      </w:pPr>
      <w:r>
        <w:lastRenderedPageBreak/>
        <w:t>La memoria de este trabajo se realizará en paralelo con el diseño de la placa según se vaya avanzando. Como se ha indicado anteriormente, la estructura de la memoria y el proceso de desarrollo de la placa serán muy similares.</w:t>
      </w:r>
    </w:p>
    <w:p w14:paraId="5B633874" w14:textId="0A081D8C" w:rsidR="002907A4" w:rsidRPr="00077392" w:rsidRDefault="00DB3516" w:rsidP="00C912DC">
      <w:pPr>
        <w:pStyle w:val="Textoindependiente"/>
      </w:pPr>
      <w:r>
        <w:t xml:space="preserve">Con respecto a la forma de </w:t>
      </w:r>
      <w:r w:rsidR="00CF039C">
        <w:t>trabajar</w:t>
      </w:r>
      <w:r>
        <w:t>, el alumno tratará de avanzar por su cuenta siempre que las circunstancias lo permitan. Sin embargo, al ser un trabajo de diseño sin referencias</w:t>
      </w:r>
      <w:r w:rsidR="009D21C9">
        <w:t xml:space="preserve">, habrá puntos donde el alumno necesite intervención por parte de los tutores, ya sea para elegir un componente definitivo o para ayudar en el diseño global de la placa. </w:t>
      </w:r>
      <w:r w:rsidR="000C2DF8">
        <w:t>Por ello se tratará de quedar una vez por semana, ya sea en persona o por correo, para ir comentando el avance y las trabas encontradas.</w:t>
      </w:r>
      <w:r w:rsidR="009D5B41">
        <w:br w:type="page"/>
      </w:r>
    </w:p>
    <w:p w14:paraId="230B2A81" w14:textId="0F70C53E" w:rsidR="0014033B" w:rsidRDefault="0014033B" w:rsidP="0014033B">
      <w:pPr>
        <w:pStyle w:val="Ttulo1"/>
        <w:numPr>
          <w:ilvl w:val="0"/>
          <w:numId w:val="1"/>
        </w:numPr>
      </w:pPr>
      <w:bookmarkStart w:id="22" w:name="_Ref36377396"/>
      <w:bookmarkStart w:id="23" w:name="_Ref36377412"/>
      <w:bookmarkStart w:id="24" w:name="_Toc46255143"/>
      <w:commentRangeStart w:id="25"/>
      <w:r>
        <w:lastRenderedPageBreak/>
        <w:t>Estado del arte</w:t>
      </w:r>
      <w:bookmarkEnd w:id="22"/>
      <w:bookmarkEnd w:id="23"/>
      <w:commentRangeEnd w:id="25"/>
      <w:r w:rsidR="007269ED">
        <w:rPr>
          <w:rStyle w:val="Refdecomentario"/>
          <w:rFonts w:eastAsiaTheme="minorHAnsi" w:cstheme="minorBidi"/>
          <w:b w:val="0"/>
        </w:rPr>
        <w:commentReference w:id="25"/>
      </w:r>
      <w:bookmarkEnd w:id="24"/>
    </w:p>
    <w:p w14:paraId="7768B99B" w14:textId="77777777" w:rsidR="00060F9A" w:rsidRPr="00060F9A" w:rsidRDefault="00060F9A" w:rsidP="00060F9A"/>
    <w:p w14:paraId="7C27BED8" w14:textId="77777777" w:rsidR="00E30B90" w:rsidRPr="00E30B90" w:rsidRDefault="00E30B90" w:rsidP="00E30B90">
      <w:pPr>
        <w:pStyle w:val="Prrafodelista"/>
        <w:keepNext/>
        <w:keepLines/>
        <w:numPr>
          <w:ilvl w:val="0"/>
          <w:numId w:val="2"/>
        </w:numPr>
        <w:spacing w:before="40" w:after="0"/>
        <w:contextualSpacing w:val="0"/>
        <w:outlineLvl w:val="1"/>
        <w:rPr>
          <w:rFonts w:eastAsiaTheme="majorEastAsia" w:cstheme="majorBidi"/>
          <w:b/>
          <w:vanish/>
          <w:sz w:val="32"/>
          <w:szCs w:val="26"/>
        </w:rPr>
      </w:pPr>
      <w:bookmarkStart w:id="26" w:name="_Toc36379360"/>
      <w:bookmarkStart w:id="27" w:name="_Toc36384507"/>
      <w:bookmarkStart w:id="28" w:name="_Toc36386753"/>
      <w:bookmarkStart w:id="29" w:name="_Toc36395807"/>
      <w:bookmarkStart w:id="30" w:name="_Toc36396446"/>
      <w:bookmarkStart w:id="31" w:name="_Toc36397621"/>
      <w:bookmarkStart w:id="32" w:name="_Toc36740285"/>
      <w:bookmarkStart w:id="33" w:name="_Toc44916717"/>
      <w:bookmarkStart w:id="34" w:name="_Toc44916849"/>
      <w:bookmarkStart w:id="35" w:name="_Toc44917375"/>
      <w:bookmarkStart w:id="36" w:name="_Toc44921632"/>
      <w:bookmarkStart w:id="37" w:name="_Toc44928853"/>
      <w:bookmarkStart w:id="38" w:name="_Toc44928931"/>
      <w:bookmarkStart w:id="39" w:name="_Toc44928965"/>
      <w:bookmarkStart w:id="40" w:name="_Toc44929005"/>
      <w:bookmarkStart w:id="41" w:name="_Toc45522737"/>
      <w:bookmarkStart w:id="42" w:name="_Toc45564852"/>
      <w:bookmarkStart w:id="43" w:name="_Toc45625697"/>
      <w:bookmarkStart w:id="44" w:name="_Toc45626289"/>
      <w:bookmarkStart w:id="45" w:name="_Toc45878448"/>
      <w:bookmarkStart w:id="46" w:name="_Toc45885280"/>
      <w:bookmarkStart w:id="47" w:name="_Toc45885336"/>
      <w:bookmarkStart w:id="48" w:name="_Toc46254935"/>
      <w:bookmarkStart w:id="49" w:name="_Toc46254990"/>
      <w:bookmarkStart w:id="50" w:name="_Toc4625514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49833E14" w14:textId="77777777" w:rsidR="00E30B90" w:rsidRPr="00E30B90" w:rsidRDefault="00E30B90" w:rsidP="00E30B90">
      <w:pPr>
        <w:pStyle w:val="Prrafodelista"/>
        <w:keepNext/>
        <w:keepLines/>
        <w:numPr>
          <w:ilvl w:val="0"/>
          <w:numId w:val="2"/>
        </w:numPr>
        <w:spacing w:before="40" w:after="0"/>
        <w:contextualSpacing w:val="0"/>
        <w:outlineLvl w:val="1"/>
        <w:rPr>
          <w:rFonts w:eastAsiaTheme="majorEastAsia" w:cstheme="majorBidi"/>
          <w:b/>
          <w:vanish/>
          <w:sz w:val="32"/>
          <w:szCs w:val="26"/>
        </w:rPr>
      </w:pPr>
      <w:bookmarkStart w:id="51" w:name="_Toc36379361"/>
      <w:bookmarkStart w:id="52" w:name="_Toc36384508"/>
      <w:bookmarkStart w:id="53" w:name="_Toc36386754"/>
      <w:bookmarkStart w:id="54" w:name="_Toc36395808"/>
      <w:bookmarkStart w:id="55" w:name="_Toc36396447"/>
      <w:bookmarkStart w:id="56" w:name="_Toc36397622"/>
      <w:bookmarkStart w:id="57" w:name="_Toc36740286"/>
      <w:bookmarkStart w:id="58" w:name="_Toc44916718"/>
      <w:bookmarkStart w:id="59" w:name="_Toc44916850"/>
      <w:bookmarkStart w:id="60" w:name="_Toc44917376"/>
      <w:bookmarkStart w:id="61" w:name="_Toc44921633"/>
      <w:bookmarkStart w:id="62" w:name="_Toc44928854"/>
      <w:bookmarkStart w:id="63" w:name="_Toc44928932"/>
      <w:bookmarkStart w:id="64" w:name="_Toc44928966"/>
      <w:bookmarkStart w:id="65" w:name="_Toc44929006"/>
      <w:bookmarkStart w:id="66" w:name="_Toc45522738"/>
      <w:bookmarkStart w:id="67" w:name="_Toc45564853"/>
      <w:bookmarkStart w:id="68" w:name="_Toc45625698"/>
      <w:bookmarkStart w:id="69" w:name="_Toc45626290"/>
      <w:bookmarkStart w:id="70" w:name="_Toc45878449"/>
      <w:bookmarkStart w:id="71" w:name="_Toc45885281"/>
      <w:bookmarkStart w:id="72" w:name="_Toc45885337"/>
      <w:bookmarkStart w:id="73" w:name="_Toc46254936"/>
      <w:bookmarkStart w:id="74" w:name="_Toc46254991"/>
      <w:bookmarkStart w:id="75" w:name="_Toc46255145"/>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7B2C1167" w14:textId="56FE2A36" w:rsidR="00A90FBE" w:rsidRDefault="006A29AF" w:rsidP="00451CA6">
      <w:pPr>
        <w:pStyle w:val="Ttulo2"/>
        <w:numPr>
          <w:ilvl w:val="1"/>
          <w:numId w:val="2"/>
        </w:numPr>
      </w:pPr>
      <w:bookmarkStart w:id="76" w:name="_Ref36377517"/>
      <w:bookmarkStart w:id="77" w:name="_Toc46255146"/>
      <w:r>
        <w:t>Idea de</w:t>
      </w:r>
      <w:r w:rsidR="00F25795">
        <w:t>l</w:t>
      </w:r>
      <w:r>
        <w:t xml:space="preserve"> diseño</w:t>
      </w:r>
      <w:bookmarkEnd w:id="76"/>
      <w:bookmarkEnd w:id="77"/>
    </w:p>
    <w:p w14:paraId="5D270D81" w14:textId="77777777" w:rsidR="00451CA6" w:rsidRPr="00451CA6" w:rsidRDefault="00451CA6" w:rsidP="00451CA6"/>
    <w:p w14:paraId="34252F2D" w14:textId="57C53BAB" w:rsidR="001B52B7" w:rsidRDefault="00A90FBE" w:rsidP="00C912DC">
      <w:pPr>
        <w:pStyle w:val="Textoindependienteprimerasangra"/>
      </w:pPr>
      <w:r>
        <w:t xml:space="preserve">Como ya se ha explicado en </w:t>
      </w:r>
      <w:r w:rsidRPr="00A90FBE">
        <w:rPr>
          <w:i/>
          <w:iCs/>
          <w:u w:val="single"/>
        </w:rPr>
        <w:fldChar w:fldCharType="begin"/>
      </w:r>
      <w:r w:rsidRPr="00A90FBE">
        <w:rPr>
          <w:i/>
          <w:iCs/>
          <w:u w:val="single"/>
        </w:rPr>
        <w:instrText xml:space="preserve"> REF _Ref36379944 \h  \* MERGEFORMAT </w:instrText>
      </w:r>
      <w:r w:rsidRPr="00A90FBE">
        <w:rPr>
          <w:i/>
          <w:iCs/>
          <w:u w:val="single"/>
        </w:rPr>
      </w:r>
      <w:r w:rsidRPr="00A90FBE">
        <w:rPr>
          <w:i/>
          <w:iCs/>
          <w:u w:val="single"/>
        </w:rPr>
        <w:fldChar w:fldCharType="separate"/>
      </w:r>
      <w:r w:rsidR="007B4254" w:rsidRPr="007B4254">
        <w:rPr>
          <w:i/>
          <w:iCs/>
          <w:u w:val="single"/>
        </w:rPr>
        <w:t>Motivación</w:t>
      </w:r>
      <w:r w:rsidRPr="00A90FBE">
        <w:rPr>
          <w:i/>
          <w:iCs/>
          <w:u w:val="single"/>
        </w:rPr>
        <w:fldChar w:fldCharType="end"/>
      </w:r>
      <w:r w:rsidR="00C125CD">
        <w:t>, la idea de este TFG surgió a raíz de los problemas encontrados en uno anterior. En dicho TFG se utilizó la placa de desarrollo basada en hardware libre Ice</w:t>
      </w:r>
      <w:r w:rsidR="00E8699E">
        <w:t>ZUM</w:t>
      </w:r>
      <w:r w:rsidR="00C125CD">
        <w:t xml:space="preserve"> Alhambra II</w:t>
      </w:r>
      <w:r w:rsidR="00144630">
        <w:t xml:space="preserve"> [1]</w:t>
      </w:r>
      <w:r w:rsidR="001B52B7">
        <w:t>,</w:t>
      </w:r>
      <w:r w:rsidR="00B743AB">
        <w:t xml:space="preserve"> d</w:t>
      </w:r>
      <w:r w:rsidR="00144630">
        <w:t>iseñada</w:t>
      </w:r>
      <w:r w:rsidR="00B743AB">
        <w:t xml:space="preserve"> por Eladio Delgado Mingorance en Pinos del Valle, Granada. </w:t>
      </w:r>
      <w:r w:rsidR="001B52B7">
        <w:t xml:space="preserve">Se hablará de dicha placa con más detalle en el apartado </w:t>
      </w:r>
      <w:r w:rsidR="005909A6">
        <w:rPr>
          <w:i/>
          <w:iCs/>
        </w:rPr>
        <w:fldChar w:fldCharType="begin"/>
      </w:r>
      <w:r w:rsidR="005909A6">
        <w:instrText xml:space="preserve"> REF _Ref45828153 \h </w:instrText>
      </w:r>
      <w:r w:rsidR="005909A6">
        <w:rPr>
          <w:i/>
          <w:iCs/>
        </w:rPr>
      </w:r>
      <w:r w:rsidR="005909A6">
        <w:rPr>
          <w:i/>
          <w:iCs/>
        </w:rPr>
        <w:fldChar w:fldCharType="separate"/>
      </w:r>
      <w:r w:rsidR="005909A6">
        <w:rPr>
          <w:i/>
          <w:iCs/>
        </w:rPr>
        <w:t>IceZUM Alhambra II</w:t>
      </w:r>
      <w:r w:rsidR="005909A6">
        <w:rPr>
          <w:i/>
          <w:iCs/>
        </w:rPr>
        <w:fldChar w:fldCharType="end"/>
      </w:r>
      <w:r w:rsidR="005909A6">
        <w:rPr>
          <w:i/>
          <w:iCs/>
        </w:rPr>
        <w:t xml:space="preserve"> </w:t>
      </w:r>
      <w:r w:rsidR="001B52B7">
        <w:t xml:space="preserve">de este capítulo. El proyecto se basaba en la implementación de un controlador PID para un robot balancín usando una FPGA </w:t>
      </w:r>
      <w:r w:rsidR="00E110AF">
        <w:t>libre,</w:t>
      </w:r>
      <w:r w:rsidR="001B52B7">
        <w:t xml:space="preserve"> así como de un microcontrolador</w:t>
      </w:r>
      <w:r w:rsidR="00E110AF">
        <w:t>,</w:t>
      </w:r>
      <w:r w:rsidR="001B52B7">
        <w:t xml:space="preserve"> también libre</w:t>
      </w:r>
      <w:r w:rsidR="00E110AF">
        <w:t>,</w:t>
      </w:r>
      <w:r w:rsidR="001B52B7">
        <w:t xml:space="preserve"> el ATMega328 </w:t>
      </w:r>
      <w:r w:rsidR="00144630">
        <w:t xml:space="preserve">[2] </w:t>
      </w:r>
      <w:r w:rsidR="001B52B7">
        <w:t>presente en las famosas placas Arduino Uno</w:t>
      </w:r>
      <w:r w:rsidR="005909A6">
        <w:t>.</w:t>
      </w:r>
    </w:p>
    <w:p w14:paraId="3FE506C5" w14:textId="237599FE" w:rsidR="001B52B7" w:rsidRDefault="001B52B7" w:rsidP="00C912DC">
      <w:pPr>
        <w:pStyle w:val="Textoindependienteprimerasangra"/>
      </w:pPr>
      <w:r>
        <w:t xml:space="preserve">El microcontrolador era el encargado de </w:t>
      </w:r>
      <w:r w:rsidR="00E110AF">
        <w:t>la adquisición de las señales mediante sensores, debido a la capacidad de estos dispositivos de ejecutar instrucciones periódicas en bucle y a la gran comunidad que respalda a la placa Arduino Uno, la cual cuenta con una inmensa cantidad de sensores disponibles, baratos y fáciles de configurar gracias a las bibliotecas libres con las que cuenta.</w:t>
      </w:r>
    </w:p>
    <w:p w14:paraId="24561404" w14:textId="1F864A3C" w:rsidR="00E110AF" w:rsidRDefault="0006705F" w:rsidP="00C912DC">
      <w:pPr>
        <w:pStyle w:val="Textoindependienteprimerasangra"/>
      </w:pPr>
      <w:r>
        <w:t>Como se muestra en la figura 1,</w:t>
      </w:r>
      <w:r>
        <w:rPr>
          <w:noProof/>
        </w:rPr>
        <mc:AlternateContent>
          <mc:Choice Requires="wps">
            <w:drawing>
              <wp:anchor distT="0" distB="0" distL="114300" distR="114300" simplePos="0" relativeHeight="251667456" behindDoc="0" locked="0" layoutInCell="1" allowOverlap="1" wp14:anchorId="7DDAA3C1" wp14:editId="01CB622B">
                <wp:simplePos x="0" y="0"/>
                <wp:positionH relativeFrom="column">
                  <wp:posOffset>0</wp:posOffset>
                </wp:positionH>
                <wp:positionV relativeFrom="paragraph">
                  <wp:posOffset>3985260</wp:posOffset>
                </wp:positionV>
                <wp:extent cx="540004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30986D5" w14:textId="7ADF3D2F" w:rsidR="00847D57" w:rsidRPr="007F5AC8" w:rsidRDefault="00847D57" w:rsidP="0006705F">
                            <w:pPr>
                              <w:pStyle w:val="Descripcin"/>
                              <w:rPr>
                                <w:sz w:val="24"/>
                              </w:rPr>
                            </w:pPr>
                            <w:bookmarkStart w:id="78" w:name="_Toc44921911"/>
                            <w:bookmarkStart w:id="79" w:name="_Toc46331639"/>
                            <w:r>
                              <w:t xml:space="preserve">Figura </w:t>
                            </w:r>
                            <w:fldSimple w:instr=" SEQ Figura \* ARABIC ">
                              <w:r w:rsidR="00000DDA">
                                <w:rPr>
                                  <w:noProof/>
                                </w:rPr>
                                <w:t>1</w:t>
                              </w:r>
                            </w:fldSimple>
                            <w:r>
                              <w:t xml:space="preserve">: </w:t>
                            </w:r>
                            <w:r w:rsidRPr="007E354F">
                              <w:t>Diagrama de bloques que representa la estructura del TFG para la implementación de un controlador PID para un robot balancín usando una FPGA libre [</w:t>
                            </w:r>
                            <w:r>
                              <w:t>3</w:t>
                            </w:r>
                            <w:r w:rsidRPr="007E354F">
                              <w:t>]</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DAA3C1" id="_x0000_t202" coordsize="21600,21600" o:spt="202" path="m,l,21600r21600,l21600,xe">
                <v:stroke joinstyle="miter"/>
                <v:path gradientshapeok="t" o:connecttype="rect"/>
              </v:shapetype>
              <v:shape id="Cuadro de texto 16" o:spid="_x0000_s1026" type="#_x0000_t202" style="position:absolute;left:0;text-align:left;margin-left:0;margin-top:313.8pt;width:425.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" stroked="f">
                <v:textbox style="mso-fit-shape-to-text:t" inset="0,0,0,0">
                  <w:txbxContent>
                    <w:p w14:paraId="030986D5" w14:textId="7ADF3D2F" w:rsidR="00847D57" w:rsidRPr="007F5AC8" w:rsidRDefault="00847D57" w:rsidP="0006705F">
                      <w:pPr>
                        <w:pStyle w:val="Descripcin"/>
                        <w:rPr>
                          <w:sz w:val="24"/>
                        </w:rPr>
                      </w:pPr>
                      <w:bookmarkStart w:id="80" w:name="_Toc44921911"/>
                      <w:bookmarkStart w:id="81" w:name="_Toc46331639"/>
                      <w:r>
                        <w:t xml:space="preserve">Figura </w:t>
                      </w:r>
                      <w:fldSimple w:instr=" SEQ Figura \* ARABIC ">
                        <w:r w:rsidR="00000DDA">
                          <w:rPr>
                            <w:noProof/>
                          </w:rPr>
                          <w:t>1</w:t>
                        </w:r>
                      </w:fldSimple>
                      <w:r>
                        <w:t xml:space="preserve">: </w:t>
                      </w:r>
                      <w:r w:rsidRPr="007E354F">
                        <w:t>Diagrama de bloques que representa la estructura del TFG para la implementación de un controlador PID para un robot balancín usando una FPGA libre [</w:t>
                      </w:r>
                      <w:r>
                        <w:t>3</w:t>
                      </w:r>
                      <w:r w:rsidRPr="007E354F">
                        <w:t>]</w:t>
                      </w:r>
                      <w:bookmarkEnd w:id="80"/>
                      <w:bookmarkEnd w:id="81"/>
                    </w:p>
                  </w:txbxContent>
                </v:textbox>
                <w10:wrap type="square"/>
              </v:shape>
            </w:pict>
          </mc:Fallback>
        </mc:AlternateContent>
      </w:r>
      <w:commentRangeStart w:id="82"/>
      <w:r w:rsidR="00DB2046" w:rsidRPr="00E110AF">
        <w:rPr>
          <w:noProof/>
          <w:lang w:eastAsia="es-ES"/>
        </w:rPr>
        <w:drawing>
          <wp:anchor distT="0" distB="0" distL="114300" distR="114300" simplePos="0" relativeHeight="251658240" behindDoc="1" locked="0" layoutInCell="1" allowOverlap="1" wp14:anchorId="461634D9" wp14:editId="7C7A04CF">
            <wp:simplePos x="0" y="0"/>
            <wp:positionH relativeFrom="margin">
              <wp:align>right</wp:align>
            </wp:positionH>
            <wp:positionV relativeFrom="paragraph">
              <wp:posOffset>1003300</wp:posOffset>
            </wp:positionV>
            <wp:extent cx="5400040" cy="3046095"/>
            <wp:effectExtent l="0" t="0" r="0" b="19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3046095"/>
                    </a:xfrm>
                    <a:prstGeom prst="rect">
                      <a:avLst/>
                    </a:prstGeom>
                  </pic:spPr>
                </pic:pic>
              </a:graphicData>
            </a:graphic>
          </wp:anchor>
        </w:drawing>
      </w:r>
      <w:commentRangeEnd w:id="82"/>
      <w:r>
        <w:t xml:space="preserve"> </w:t>
      </w:r>
      <w:r w:rsidR="007269ED">
        <w:rPr>
          <w:rStyle w:val="Refdecomentario"/>
        </w:rPr>
        <w:commentReference w:id="82"/>
      </w:r>
      <w:r>
        <w:t>l</w:t>
      </w:r>
      <w:r w:rsidR="00E110AF">
        <w:t>a FPGA se encargaba de la implementación del controlador PID con las variables que recibía del microcontrolador y de</w:t>
      </w:r>
      <w:r w:rsidR="007215B9">
        <w:t xml:space="preserve"> controlar los motores que balanceaban al robot</w:t>
      </w:r>
      <w:r w:rsidR="00DB2046">
        <w:t>, gracias a la potencia de cálculo y nivel de paralelización con la que cuentan las FPGAs</w:t>
      </w:r>
      <w:r>
        <w:t>.</w:t>
      </w:r>
    </w:p>
    <w:p w14:paraId="748CDAFD" w14:textId="053B33EC" w:rsidR="001B52B7" w:rsidRDefault="00DB2046" w:rsidP="00C912DC">
      <w:pPr>
        <w:pStyle w:val="Textoindependienteprimerasangra"/>
      </w:pPr>
      <w:r>
        <w:lastRenderedPageBreak/>
        <w:t>De dicha aplicación se puede ver la utilidad de un sistema que integre ambos dispositivos, obteniendo por un lado todas las ventajas de ambas y disminuyendo las carencias al complementarse la una a la otra. Sin embargo, el sistema contaba con una serie de fallos:</w:t>
      </w:r>
    </w:p>
    <w:p w14:paraId="4B4388ED" w14:textId="2F0C7DED" w:rsidR="00DB2046" w:rsidRDefault="00DB2046" w:rsidP="003E394D">
      <w:pPr>
        <w:pStyle w:val="Prrafodelista"/>
        <w:numPr>
          <w:ilvl w:val="0"/>
          <w:numId w:val="7"/>
        </w:numPr>
      </w:pPr>
      <w:r>
        <w:t>Comunicación: Al contar con las dos placas discretas, el estudiante tuvo que manejar una forma de que ambas se pudiesen comunicar. Debido a la escasez de pines con las que dichas placas cuentan (20 cada una) y a que gran parte de ellos ya debían ser ocupados por sensores o motores, el estudiante optó por una comunicación serie unilateral, a pesar de la lentitud en la transmisión que esto conlleva.</w:t>
      </w:r>
    </w:p>
    <w:p w14:paraId="76CB1780" w14:textId="0D47CCA2" w:rsidR="00DB2046" w:rsidRDefault="00DB2046" w:rsidP="003E394D">
      <w:pPr>
        <w:pStyle w:val="Prrafodelista"/>
        <w:numPr>
          <w:ilvl w:val="0"/>
          <w:numId w:val="7"/>
        </w:numPr>
      </w:pPr>
      <w:r>
        <w:t>Pines: Como ya se ha comentado, uno de los principales problemas con los que contaba el sistema era la escasez de pines y la imposibilidad de ampliarlos de forma sencilla por parte del usuario.</w:t>
      </w:r>
    </w:p>
    <w:p w14:paraId="16822D09" w14:textId="2A4EC1DB" w:rsidR="00DB2046" w:rsidRDefault="00DB2046" w:rsidP="003E394D">
      <w:pPr>
        <w:pStyle w:val="Prrafodelista"/>
        <w:numPr>
          <w:ilvl w:val="0"/>
          <w:numId w:val="7"/>
        </w:numPr>
      </w:pPr>
      <w:r>
        <w:t>Alimentación: Era necesaria 3 alimentaciones, una para la FPGA, otra para el microcontrolador y otra para los motores.</w:t>
      </w:r>
    </w:p>
    <w:p w14:paraId="2A6FBE5C" w14:textId="7B0C7883" w:rsidR="004247C9" w:rsidRDefault="004247C9" w:rsidP="00C912DC">
      <w:pPr>
        <w:pStyle w:val="Textoindependiente"/>
      </w:pPr>
      <w:r>
        <w:t>Además, el estudiante propuso el uso de este sistema para el control de drones mediante visión artificial, lo que provocó que se encontrasen trabas adicionales:</w:t>
      </w:r>
    </w:p>
    <w:p w14:paraId="2878452F" w14:textId="51188DBE" w:rsidR="004247C9" w:rsidRDefault="008D478B" w:rsidP="003E394D">
      <w:pPr>
        <w:pStyle w:val="Prrafodelista"/>
        <w:numPr>
          <w:ilvl w:val="0"/>
          <w:numId w:val="6"/>
        </w:numPr>
      </w:pPr>
      <w:r>
        <w:t>Para la a</w:t>
      </w:r>
      <w:r w:rsidR="00780D51">
        <w:t>dquisición y visualización de imágenes.</w:t>
      </w:r>
    </w:p>
    <w:p w14:paraId="66B7A526" w14:textId="360287BE" w:rsidR="00780D51" w:rsidRDefault="00780D51" w:rsidP="003E394D">
      <w:pPr>
        <w:pStyle w:val="Prrafodelista"/>
        <w:numPr>
          <w:ilvl w:val="0"/>
          <w:numId w:val="6"/>
        </w:numPr>
      </w:pPr>
      <w:r>
        <w:t>Escasez de memoria.</w:t>
      </w:r>
    </w:p>
    <w:p w14:paraId="1A1E5613" w14:textId="7CBD193D" w:rsidR="008D478B" w:rsidRDefault="008D478B" w:rsidP="003E394D">
      <w:pPr>
        <w:pStyle w:val="Prrafodelista"/>
        <w:numPr>
          <w:ilvl w:val="0"/>
          <w:numId w:val="6"/>
        </w:numPr>
      </w:pPr>
      <w:r>
        <w:t>Microcontrolador con recursos muy limitados.</w:t>
      </w:r>
    </w:p>
    <w:p w14:paraId="53A16EE4" w14:textId="492692BD" w:rsidR="00780D51" w:rsidRDefault="001C6782" w:rsidP="00C912DC">
      <w:pPr>
        <w:pStyle w:val="Textoindependiente"/>
      </w:pPr>
      <w:r w:rsidRPr="001C6782">
        <w:t xml:space="preserve">Teniendo en cuenta las limitaciones que se encontraron </w:t>
      </w:r>
      <w:r>
        <w:t xml:space="preserve">en </w:t>
      </w:r>
      <w:r w:rsidRPr="001C6782">
        <w:t xml:space="preserve">el desarrollo del mencionado TFG, en el presente TFG se realiza el diseño de </w:t>
      </w:r>
      <w:r w:rsidR="00780D51">
        <w:t xml:space="preserve">una placa que mantenga la coexistencia de una FPGA con un microcontrolador y que además sea capaz de suplir las carencias con las que dicho sistema se encontraba. Los objetivos </w:t>
      </w:r>
      <w:r w:rsidR="00451CA6">
        <w:t xml:space="preserve">generales </w:t>
      </w:r>
      <w:r w:rsidR="00780D51">
        <w:t xml:space="preserve">que se intentan lograr se </w:t>
      </w:r>
      <w:r w:rsidR="002A25BE">
        <w:t xml:space="preserve">pueden </w:t>
      </w:r>
      <w:r w:rsidR="00780D51">
        <w:t>resum</w:t>
      </w:r>
      <w:r w:rsidR="002A25BE">
        <w:t>ir</w:t>
      </w:r>
      <w:r w:rsidR="00780D51">
        <w:t xml:space="preserve"> en:</w:t>
      </w:r>
    </w:p>
    <w:p w14:paraId="13A86C4C" w14:textId="3E76F801" w:rsidR="00780D51" w:rsidRDefault="00780D51" w:rsidP="003E394D">
      <w:pPr>
        <w:pStyle w:val="Prrafodelista"/>
        <w:numPr>
          <w:ilvl w:val="0"/>
          <w:numId w:val="8"/>
        </w:numPr>
      </w:pPr>
      <w:commentRangeStart w:id="83"/>
      <w:r>
        <w:t xml:space="preserve">Aumento del </w:t>
      </w:r>
      <w:r w:rsidR="00A35E34">
        <w:t>número</w:t>
      </w:r>
      <w:r>
        <w:t xml:space="preserve"> de pines de la placa</w:t>
      </w:r>
      <w:r w:rsidR="00825E49">
        <w:t>, tanto de propósito general como de comunicación</w:t>
      </w:r>
      <w:r w:rsidR="002A25BE">
        <w:t xml:space="preserve"> mediante diversos protocolos</w:t>
      </w:r>
      <w:r>
        <w:t>.</w:t>
      </w:r>
    </w:p>
    <w:p w14:paraId="26CB2657" w14:textId="1E5EE365" w:rsidR="00780D51" w:rsidRDefault="00780D51" w:rsidP="003E394D">
      <w:pPr>
        <w:pStyle w:val="Prrafodelista"/>
        <w:numPr>
          <w:ilvl w:val="0"/>
          <w:numId w:val="8"/>
        </w:numPr>
      </w:pPr>
      <w:r>
        <w:t>Comunicación en paralelo, rápida y bidireccional entre la FPGA y el microcontrolador.</w:t>
      </w:r>
    </w:p>
    <w:p w14:paraId="39465928" w14:textId="668C0478" w:rsidR="008D478B" w:rsidRDefault="008D478B" w:rsidP="003E394D">
      <w:pPr>
        <w:pStyle w:val="Prrafodelista"/>
        <w:numPr>
          <w:ilvl w:val="0"/>
          <w:numId w:val="8"/>
        </w:numPr>
      </w:pPr>
      <w:r>
        <w:t>Microcontrolador de 32 bits con un mayor desempeño.</w:t>
      </w:r>
    </w:p>
    <w:p w14:paraId="0AF25D3A" w14:textId="5C042A9A" w:rsidR="00780D51" w:rsidRDefault="009D180A" w:rsidP="003E394D">
      <w:pPr>
        <w:pStyle w:val="Prrafodelista"/>
        <w:numPr>
          <w:ilvl w:val="0"/>
          <w:numId w:val="8"/>
        </w:numPr>
      </w:pPr>
      <w:r>
        <w:t>Mejora</w:t>
      </w:r>
      <w:r w:rsidR="006F063C">
        <w:t xml:space="preserve"> de la memoria del sistema</w:t>
      </w:r>
      <w:r>
        <w:t>, tanto de alta velocidad como de alta capacidad.</w:t>
      </w:r>
    </w:p>
    <w:p w14:paraId="26E343A4" w14:textId="52DAF299" w:rsidR="00825E49" w:rsidRDefault="00825E49" w:rsidP="003E394D">
      <w:pPr>
        <w:pStyle w:val="Prrafodelista"/>
        <w:numPr>
          <w:ilvl w:val="0"/>
          <w:numId w:val="8"/>
        </w:numPr>
      </w:pPr>
      <w:r>
        <w:t>Alimentación unificada.</w:t>
      </w:r>
    </w:p>
    <w:p w14:paraId="6B97171F" w14:textId="507E7C33" w:rsidR="008D478B" w:rsidRDefault="00825E49" w:rsidP="008D478B">
      <w:pPr>
        <w:pStyle w:val="Prrafodelista"/>
        <w:numPr>
          <w:ilvl w:val="0"/>
          <w:numId w:val="8"/>
        </w:numPr>
      </w:pPr>
      <w:r>
        <w:t>Puerto VGA para la visualización y depuración.</w:t>
      </w:r>
    </w:p>
    <w:p w14:paraId="2D29607F" w14:textId="04BE6583" w:rsidR="001B52B7" w:rsidRDefault="002A25BE" w:rsidP="003E394D">
      <w:pPr>
        <w:pStyle w:val="Prrafodelista"/>
        <w:numPr>
          <w:ilvl w:val="0"/>
          <w:numId w:val="8"/>
        </w:numPr>
      </w:pPr>
      <w:r>
        <w:t>…?</w:t>
      </w:r>
      <w:commentRangeEnd w:id="83"/>
      <w:r w:rsidR="007269ED">
        <w:rPr>
          <w:rStyle w:val="Refdecomentario"/>
        </w:rPr>
        <w:commentReference w:id="83"/>
      </w:r>
    </w:p>
    <w:p w14:paraId="174913EE" w14:textId="77777777" w:rsidR="00F25795" w:rsidRPr="001B52B7" w:rsidRDefault="00F25795" w:rsidP="00F25795"/>
    <w:p w14:paraId="63BBF751" w14:textId="5F58D001" w:rsidR="00BC7E79" w:rsidRDefault="002A25BE" w:rsidP="00E30B90">
      <w:pPr>
        <w:pStyle w:val="Ttulo2"/>
        <w:numPr>
          <w:ilvl w:val="1"/>
          <w:numId w:val="2"/>
        </w:numPr>
      </w:pPr>
      <w:bookmarkStart w:id="84" w:name="_Toc36203323"/>
      <w:bookmarkStart w:id="85" w:name="_Toc36204205"/>
      <w:bookmarkStart w:id="86" w:name="_Toc36204314"/>
      <w:bookmarkStart w:id="87" w:name="_Toc46255147"/>
      <w:bookmarkEnd w:id="84"/>
      <w:bookmarkEnd w:id="85"/>
      <w:bookmarkEnd w:id="86"/>
      <w:r>
        <w:t>Open Source</w:t>
      </w:r>
      <w:bookmarkEnd w:id="87"/>
    </w:p>
    <w:p w14:paraId="1C5140B2" w14:textId="77777777" w:rsidR="00846E2B" w:rsidRPr="00846E2B" w:rsidRDefault="00846E2B" w:rsidP="00846E2B"/>
    <w:p w14:paraId="013C495B" w14:textId="689AD6F9" w:rsidR="00F25795" w:rsidRDefault="00F25795" w:rsidP="00C912DC">
      <w:pPr>
        <w:pStyle w:val="Textoindependienteprimerasangra"/>
      </w:pPr>
      <w:r>
        <w:t xml:space="preserve">Open source (en español, código abierto) </w:t>
      </w:r>
      <w:r w:rsidR="00ED75F2">
        <w:t xml:space="preserve">[4] </w:t>
      </w:r>
      <w:r w:rsidR="007773E9">
        <w:t xml:space="preserve">[5] </w:t>
      </w:r>
      <w:r>
        <w:t xml:space="preserve">es un movimiento tecnológico que comenzó en el siglo XX como resultado de una tensión creciente a la propiedad intelectual y al Copyright, que limita y encarece, según el movimiento, el libre desarrollo </w:t>
      </w:r>
      <w:r w:rsidR="00050F20">
        <w:t>de productos.</w:t>
      </w:r>
    </w:p>
    <w:p w14:paraId="1B3A0742" w14:textId="03A243F8" w:rsidR="007773E9" w:rsidRPr="007773E9" w:rsidRDefault="00050F20" w:rsidP="00C912DC">
      <w:pPr>
        <w:pStyle w:val="Textoindependiente"/>
      </w:pPr>
      <w:r>
        <w:t>Originalmente centrado en el software, el movimiento proponía la creación de software cuyo código fuente y otros derechos fuesen publicados bajo una licencia de código abierto o bajo dominio público que permitiese al usuario utilizar, cambiar y redistribuir el software a cualquiera y para cualquier propósito. Actualmente el movimiento cuenta con una relevancia importante, con aplicaciones en campos tan diversos tales como los sistemas operativos (GNU/Linux), desarrollo CAD</w:t>
      </w:r>
      <w:r w:rsidR="00A73C0F">
        <w:t xml:space="preserve"> </w:t>
      </w:r>
      <w:r>
        <w:t>(FreeCAD), ofimática</w:t>
      </w:r>
      <w:r w:rsidR="00A73C0F">
        <w:t xml:space="preserve"> (Apache OpenOffice), </w:t>
      </w:r>
      <w:r w:rsidR="007773E9">
        <w:t>etc.</w:t>
      </w:r>
      <w:ins w:id="88" w:author="Encarnación Castillo" w:date="2020-05-11T02:10:00Z">
        <w:r w:rsidR="0001487F">
          <w:t xml:space="preserve"> </w:t>
        </w:r>
      </w:ins>
    </w:p>
    <w:p w14:paraId="58417DC2" w14:textId="35868A1E" w:rsidR="00BE26AC" w:rsidRPr="00F25795" w:rsidRDefault="00050F20" w:rsidP="00C912DC">
      <w:pPr>
        <w:pStyle w:val="Saludo"/>
      </w:pPr>
      <w:r>
        <w:t>A medida que el movimiento ha ido ganando aliados se ha extendido a otras ramas de la tecnología</w:t>
      </w:r>
      <w:r w:rsidR="00A73C0F">
        <w:t xml:space="preserve"> como es el hardware. En este ámbito el desarrollador proporciona los esquemáticos, lista de materiales (en adelante BOM), placa de circuito impreso (en adelante PCB</w:t>
      </w:r>
      <w:r w:rsidR="007773E9">
        <w:t xml:space="preserve">) </w:t>
      </w:r>
      <w:r w:rsidR="00A73C0F">
        <w:t>código fuente de</w:t>
      </w:r>
      <w:r w:rsidR="00F54EC9">
        <w:t>l lenguaje de</w:t>
      </w:r>
      <w:r w:rsidR="00A73C0F">
        <w:t xml:space="preserve"> descripción hardware (</w:t>
      </w:r>
      <w:r w:rsidR="00F54EC9">
        <w:t xml:space="preserve">en adelante </w:t>
      </w:r>
      <w:r w:rsidR="00A73C0F">
        <w:t xml:space="preserve">HDL). Esta será pues, la </w:t>
      </w:r>
      <w:r w:rsidR="00C8514D">
        <w:t>filosof</w:t>
      </w:r>
      <w:r w:rsidR="00A73C0F">
        <w:t>ía a seguir en este trabajo de fin de grado</w:t>
      </w:r>
      <w:r w:rsidR="002D5609">
        <w:t>,</w:t>
      </w:r>
      <w:r w:rsidR="00A73C0F">
        <w:t xml:space="preserve"> en el que se alojará en</w:t>
      </w:r>
      <w:r w:rsidR="007773E9">
        <w:t xml:space="preserve"> </w:t>
      </w:r>
      <w:r w:rsidR="00F54EC9">
        <w:t>G</w:t>
      </w:r>
      <w:r w:rsidR="00A73C0F">
        <w:t>it</w:t>
      </w:r>
      <w:r w:rsidR="00F54EC9">
        <w:t>H</w:t>
      </w:r>
      <w:r w:rsidR="00A73C0F">
        <w:t>ub</w:t>
      </w:r>
      <w:r w:rsidR="007773E9">
        <w:t xml:space="preserve"> [6]</w:t>
      </w:r>
      <w:r w:rsidR="00A73C0F">
        <w:t xml:space="preserve"> todo el material referente al proyecto, para que cualquier usuario interesado lo utilice y modifique a su interés.</w:t>
      </w:r>
    </w:p>
    <w:p w14:paraId="41D9F43A" w14:textId="7415C509" w:rsidR="0014033B" w:rsidRPr="0014033B" w:rsidRDefault="0014033B" w:rsidP="0014033B">
      <w:pPr>
        <w:pStyle w:val="Prrafodelista"/>
        <w:keepNext/>
        <w:keepLines/>
        <w:numPr>
          <w:ilvl w:val="0"/>
          <w:numId w:val="2"/>
        </w:numPr>
        <w:spacing w:before="40" w:after="0"/>
        <w:contextualSpacing w:val="0"/>
        <w:outlineLvl w:val="1"/>
        <w:rPr>
          <w:rFonts w:eastAsiaTheme="majorEastAsia" w:cstheme="majorBidi"/>
          <w:b/>
          <w:vanish/>
          <w:sz w:val="32"/>
          <w:szCs w:val="26"/>
        </w:rPr>
      </w:pPr>
      <w:bookmarkStart w:id="89" w:name="_Toc36203326"/>
      <w:bookmarkStart w:id="90" w:name="_Toc36204208"/>
      <w:bookmarkStart w:id="91" w:name="_Toc36204317"/>
      <w:bookmarkStart w:id="92" w:name="_Toc36379364"/>
      <w:bookmarkStart w:id="93" w:name="_Toc36384511"/>
      <w:bookmarkStart w:id="94" w:name="_Toc36386757"/>
      <w:bookmarkStart w:id="95" w:name="_Toc36395811"/>
      <w:bookmarkStart w:id="96" w:name="_Toc36396450"/>
      <w:bookmarkStart w:id="97" w:name="_Toc36397625"/>
      <w:bookmarkStart w:id="98" w:name="_Toc36740289"/>
      <w:bookmarkStart w:id="99" w:name="_Toc44916721"/>
      <w:bookmarkStart w:id="100" w:name="_Toc44916853"/>
      <w:bookmarkStart w:id="101" w:name="_Toc44917379"/>
      <w:bookmarkStart w:id="102" w:name="_Toc44921636"/>
      <w:bookmarkStart w:id="103" w:name="_Toc44928857"/>
      <w:bookmarkStart w:id="104" w:name="_Toc44928935"/>
      <w:bookmarkStart w:id="105" w:name="_Toc44928969"/>
      <w:bookmarkStart w:id="106" w:name="_Toc44929009"/>
      <w:bookmarkStart w:id="107" w:name="_Toc45522741"/>
      <w:bookmarkStart w:id="108" w:name="_Toc45564856"/>
      <w:bookmarkStart w:id="109" w:name="_Toc45625701"/>
      <w:bookmarkStart w:id="110" w:name="_Toc45626293"/>
      <w:bookmarkStart w:id="111" w:name="_Toc45878452"/>
      <w:bookmarkStart w:id="112" w:name="_Toc45885284"/>
      <w:bookmarkStart w:id="113" w:name="_Toc45885340"/>
      <w:bookmarkStart w:id="114" w:name="_Toc46254939"/>
      <w:bookmarkStart w:id="115" w:name="_Toc46254994"/>
      <w:bookmarkStart w:id="116" w:name="_Toc4625514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E252DEB" w14:textId="77777777" w:rsidR="0014033B" w:rsidRPr="0014033B" w:rsidRDefault="0014033B" w:rsidP="0014033B">
      <w:pPr>
        <w:pStyle w:val="Prrafodelista"/>
        <w:keepNext/>
        <w:keepLines/>
        <w:numPr>
          <w:ilvl w:val="0"/>
          <w:numId w:val="2"/>
        </w:numPr>
        <w:spacing w:before="40" w:after="0"/>
        <w:contextualSpacing w:val="0"/>
        <w:outlineLvl w:val="1"/>
        <w:rPr>
          <w:rFonts w:eastAsiaTheme="majorEastAsia" w:cstheme="majorBidi"/>
          <w:b/>
          <w:vanish/>
          <w:sz w:val="32"/>
          <w:szCs w:val="26"/>
        </w:rPr>
      </w:pPr>
      <w:bookmarkStart w:id="117" w:name="_Toc36203327"/>
      <w:bookmarkStart w:id="118" w:name="_Toc36204209"/>
      <w:bookmarkStart w:id="119" w:name="_Toc36204318"/>
      <w:bookmarkStart w:id="120" w:name="_Toc36379365"/>
      <w:bookmarkStart w:id="121" w:name="_Toc36384512"/>
      <w:bookmarkStart w:id="122" w:name="_Toc36386758"/>
      <w:bookmarkStart w:id="123" w:name="_Toc36395812"/>
      <w:bookmarkStart w:id="124" w:name="_Toc36396451"/>
      <w:bookmarkStart w:id="125" w:name="_Toc36397626"/>
      <w:bookmarkStart w:id="126" w:name="_Toc36740290"/>
      <w:bookmarkStart w:id="127" w:name="_Toc44916722"/>
      <w:bookmarkStart w:id="128" w:name="_Toc44916854"/>
      <w:bookmarkStart w:id="129" w:name="_Toc44917380"/>
      <w:bookmarkStart w:id="130" w:name="_Toc44921637"/>
      <w:bookmarkStart w:id="131" w:name="_Toc44928858"/>
      <w:bookmarkStart w:id="132" w:name="_Toc44928936"/>
      <w:bookmarkStart w:id="133" w:name="_Toc44928970"/>
      <w:bookmarkStart w:id="134" w:name="_Toc44929010"/>
      <w:bookmarkStart w:id="135" w:name="_Toc45522742"/>
      <w:bookmarkStart w:id="136" w:name="_Toc45564857"/>
      <w:bookmarkStart w:id="137" w:name="_Toc45625702"/>
      <w:bookmarkStart w:id="138" w:name="_Toc45626294"/>
      <w:bookmarkStart w:id="139" w:name="_Toc45878453"/>
      <w:bookmarkStart w:id="140" w:name="_Toc45885285"/>
      <w:bookmarkStart w:id="141" w:name="_Toc45885341"/>
      <w:bookmarkStart w:id="142" w:name="_Toc46254940"/>
      <w:bookmarkStart w:id="143" w:name="_Toc46254995"/>
      <w:bookmarkStart w:id="144" w:name="_Toc46255149"/>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18476770" w14:textId="77777777" w:rsidR="00E30B90" w:rsidRPr="00E30B90" w:rsidRDefault="00E30B90" w:rsidP="003E394D">
      <w:pPr>
        <w:pStyle w:val="Prrafodelista"/>
        <w:keepNext/>
        <w:keepLines/>
        <w:numPr>
          <w:ilvl w:val="0"/>
          <w:numId w:val="3"/>
        </w:numPr>
        <w:spacing w:before="40" w:after="0"/>
        <w:contextualSpacing w:val="0"/>
        <w:outlineLvl w:val="1"/>
        <w:rPr>
          <w:rFonts w:eastAsiaTheme="majorEastAsia" w:cstheme="majorBidi"/>
          <w:b/>
          <w:vanish/>
          <w:sz w:val="32"/>
          <w:szCs w:val="26"/>
        </w:rPr>
      </w:pPr>
      <w:bookmarkStart w:id="145" w:name="_Toc36203328"/>
      <w:bookmarkStart w:id="146" w:name="_Toc36204210"/>
      <w:bookmarkStart w:id="147" w:name="_Toc36204319"/>
      <w:bookmarkStart w:id="148" w:name="_Toc36379366"/>
      <w:bookmarkStart w:id="149" w:name="_Toc36384513"/>
      <w:bookmarkStart w:id="150" w:name="_Toc36386759"/>
      <w:bookmarkStart w:id="151" w:name="_Toc36395813"/>
      <w:bookmarkStart w:id="152" w:name="_Toc36396452"/>
      <w:bookmarkStart w:id="153" w:name="_Toc36397627"/>
      <w:bookmarkStart w:id="154" w:name="_Toc36740291"/>
      <w:bookmarkStart w:id="155" w:name="_Toc44916723"/>
      <w:bookmarkStart w:id="156" w:name="_Toc44916855"/>
      <w:bookmarkStart w:id="157" w:name="_Toc44917381"/>
      <w:bookmarkStart w:id="158" w:name="_Toc44921638"/>
      <w:bookmarkStart w:id="159" w:name="_Toc44928859"/>
      <w:bookmarkStart w:id="160" w:name="_Toc44928937"/>
      <w:bookmarkStart w:id="161" w:name="_Toc44928971"/>
      <w:bookmarkStart w:id="162" w:name="_Toc44929011"/>
      <w:bookmarkStart w:id="163" w:name="_Toc45522743"/>
      <w:bookmarkStart w:id="164" w:name="_Toc45564858"/>
      <w:bookmarkStart w:id="165" w:name="_Toc45625703"/>
      <w:bookmarkStart w:id="166" w:name="_Toc45626295"/>
      <w:bookmarkStart w:id="167" w:name="_Toc45878454"/>
      <w:bookmarkStart w:id="168" w:name="_Toc45885286"/>
      <w:bookmarkStart w:id="169" w:name="_Toc45885342"/>
      <w:bookmarkStart w:id="170" w:name="_Toc46254941"/>
      <w:bookmarkStart w:id="171" w:name="_Toc46254996"/>
      <w:bookmarkStart w:id="172" w:name="_Toc4625515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74A82F4C" w14:textId="77777777" w:rsidR="00E30B90" w:rsidRPr="00E30B90" w:rsidRDefault="00E30B90" w:rsidP="003E394D">
      <w:pPr>
        <w:pStyle w:val="Prrafodelista"/>
        <w:keepNext/>
        <w:keepLines/>
        <w:numPr>
          <w:ilvl w:val="0"/>
          <w:numId w:val="3"/>
        </w:numPr>
        <w:spacing w:before="40" w:after="0"/>
        <w:contextualSpacing w:val="0"/>
        <w:outlineLvl w:val="1"/>
        <w:rPr>
          <w:rFonts w:eastAsiaTheme="majorEastAsia" w:cstheme="majorBidi"/>
          <w:b/>
          <w:vanish/>
          <w:sz w:val="32"/>
          <w:szCs w:val="26"/>
        </w:rPr>
      </w:pPr>
      <w:bookmarkStart w:id="173" w:name="_Toc36379367"/>
      <w:bookmarkStart w:id="174" w:name="_Toc36384514"/>
      <w:bookmarkStart w:id="175" w:name="_Toc36386760"/>
      <w:bookmarkStart w:id="176" w:name="_Toc36395814"/>
      <w:bookmarkStart w:id="177" w:name="_Toc36396453"/>
      <w:bookmarkStart w:id="178" w:name="_Toc36397628"/>
      <w:bookmarkStart w:id="179" w:name="_Toc36740292"/>
      <w:bookmarkStart w:id="180" w:name="_Toc44916724"/>
      <w:bookmarkStart w:id="181" w:name="_Toc44916856"/>
      <w:bookmarkStart w:id="182" w:name="_Toc44917382"/>
      <w:bookmarkStart w:id="183" w:name="_Toc44921639"/>
      <w:bookmarkStart w:id="184" w:name="_Toc44928860"/>
      <w:bookmarkStart w:id="185" w:name="_Toc44928938"/>
      <w:bookmarkStart w:id="186" w:name="_Toc44928972"/>
      <w:bookmarkStart w:id="187" w:name="_Toc44929012"/>
      <w:bookmarkStart w:id="188" w:name="_Toc45522744"/>
      <w:bookmarkStart w:id="189" w:name="_Toc45564859"/>
      <w:bookmarkStart w:id="190" w:name="_Toc45625704"/>
      <w:bookmarkStart w:id="191" w:name="_Toc45626296"/>
      <w:bookmarkStart w:id="192" w:name="_Toc45878455"/>
      <w:bookmarkStart w:id="193" w:name="_Toc45885287"/>
      <w:bookmarkStart w:id="194" w:name="_Toc45885343"/>
      <w:bookmarkStart w:id="195" w:name="_Toc46254942"/>
      <w:bookmarkStart w:id="196" w:name="_Toc46254997"/>
      <w:bookmarkStart w:id="197" w:name="_Toc46255151"/>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661DB3DC" w14:textId="77777777" w:rsidR="00E30B90" w:rsidRPr="00E30B90" w:rsidRDefault="00E30B90" w:rsidP="003E394D">
      <w:pPr>
        <w:pStyle w:val="Prrafodelista"/>
        <w:keepNext/>
        <w:keepLines/>
        <w:numPr>
          <w:ilvl w:val="1"/>
          <w:numId w:val="3"/>
        </w:numPr>
        <w:spacing w:before="40" w:after="0"/>
        <w:contextualSpacing w:val="0"/>
        <w:outlineLvl w:val="1"/>
        <w:rPr>
          <w:rFonts w:eastAsiaTheme="majorEastAsia" w:cstheme="majorBidi"/>
          <w:b/>
          <w:vanish/>
          <w:sz w:val="32"/>
          <w:szCs w:val="26"/>
        </w:rPr>
      </w:pPr>
      <w:bookmarkStart w:id="198" w:name="_Toc36379368"/>
      <w:bookmarkStart w:id="199" w:name="_Toc36384515"/>
      <w:bookmarkStart w:id="200" w:name="_Toc36386761"/>
      <w:bookmarkStart w:id="201" w:name="_Toc36395815"/>
      <w:bookmarkStart w:id="202" w:name="_Toc36396454"/>
      <w:bookmarkStart w:id="203" w:name="_Toc36397629"/>
      <w:bookmarkStart w:id="204" w:name="_Toc36740293"/>
      <w:bookmarkStart w:id="205" w:name="_Toc44916725"/>
      <w:bookmarkStart w:id="206" w:name="_Toc44916857"/>
      <w:bookmarkStart w:id="207" w:name="_Toc44917383"/>
      <w:bookmarkStart w:id="208" w:name="_Toc44921640"/>
      <w:bookmarkStart w:id="209" w:name="_Toc44928861"/>
      <w:bookmarkStart w:id="210" w:name="_Toc44928939"/>
      <w:bookmarkStart w:id="211" w:name="_Toc44928973"/>
      <w:bookmarkStart w:id="212" w:name="_Toc44929013"/>
      <w:bookmarkStart w:id="213" w:name="_Toc45522745"/>
      <w:bookmarkStart w:id="214" w:name="_Toc45564860"/>
      <w:bookmarkStart w:id="215" w:name="_Toc45625705"/>
      <w:bookmarkStart w:id="216" w:name="_Toc45626297"/>
      <w:bookmarkStart w:id="217" w:name="_Toc45878456"/>
      <w:bookmarkStart w:id="218" w:name="_Toc45885288"/>
      <w:bookmarkStart w:id="219" w:name="_Toc45885344"/>
      <w:bookmarkStart w:id="220" w:name="_Toc46254943"/>
      <w:bookmarkStart w:id="221" w:name="_Toc46254998"/>
      <w:bookmarkStart w:id="222" w:name="_Toc46255152"/>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7449C917" w14:textId="77777777" w:rsidR="00E30B90" w:rsidRPr="00E30B90" w:rsidRDefault="00E30B90" w:rsidP="003E394D">
      <w:pPr>
        <w:pStyle w:val="Prrafodelista"/>
        <w:keepNext/>
        <w:keepLines/>
        <w:numPr>
          <w:ilvl w:val="1"/>
          <w:numId w:val="3"/>
        </w:numPr>
        <w:spacing w:before="40" w:after="0"/>
        <w:contextualSpacing w:val="0"/>
        <w:outlineLvl w:val="1"/>
        <w:rPr>
          <w:rFonts w:eastAsiaTheme="majorEastAsia" w:cstheme="majorBidi"/>
          <w:b/>
          <w:vanish/>
          <w:sz w:val="32"/>
          <w:szCs w:val="26"/>
        </w:rPr>
      </w:pPr>
      <w:bookmarkStart w:id="223" w:name="_Toc36379369"/>
      <w:bookmarkStart w:id="224" w:name="_Toc36384516"/>
      <w:bookmarkStart w:id="225" w:name="_Toc36386762"/>
      <w:bookmarkStart w:id="226" w:name="_Toc36395816"/>
      <w:bookmarkStart w:id="227" w:name="_Toc36396455"/>
      <w:bookmarkStart w:id="228" w:name="_Toc36397630"/>
      <w:bookmarkStart w:id="229" w:name="_Toc36740294"/>
      <w:bookmarkStart w:id="230" w:name="_Toc44916726"/>
      <w:bookmarkStart w:id="231" w:name="_Toc44916858"/>
      <w:bookmarkStart w:id="232" w:name="_Toc44917384"/>
      <w:bookmarkStart w:id="233" w:name="_Toc44921641"/>
      <w:bookmarkStart w:id="234" w:name="_Toc44928862"/>
      <w:bookmarkStart w:id="235" w:name="_Toc44928940"/>
      <w:bookmarkStart w:id="236" w:name="_Toc44928974"/>
      <w:bookmarkStart w:id="237" w:name="_Toc44929014"/>
      <w:bookmarkStart w:id="238" w:name="_Toc45522746"/>
      <w:bookmarkStart w:id="239" w:name="_Toc45564861"/>
      <w:bookmarkStart w:id="240" w:name="_Toc45625706"/>
      <w:bookmarkStart w:id="241" w:name="_Toc45626298"/>
      <w:bookmarkStart w:id="242" w:name="_Toc45878457"/>
      <w:bookmarkStart w:id="243" w:name="_Toc45885289"/>
      <w:bookmarkStart w:id="244" w:name="_Toc45885345"/>
      <w:bookmarkStart w:id="245" w:name="_Toc46254944"/>
      <w:bookmarkStart w:id="246" w:name="_Toc46254999"/>
      <w:bookmarkStart w:id="247" w:name="_Toc46255153"/>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0AFD900A" w14:textId="67BF74D8" w:rsidR="00F01073" w:rsidRDefault="0014033B" w:rsidP="003E394D">
      <w:pPr>
        <w:pStyle w:val="Ttulo2"/>
        <w:numPr>
          <w:ilvl w:val="1"/>
          <w:numId w:val="3"/>
        </w:numPr>
      </w:pPr>
      <w:bookmarkStart w:id="248" w:name="_Ref36380480"/>
      <w:bookmarkStart w:id="249" w:name="_Toc46255154"/>
      <w:r>
        <w:t>FPGA</w:t>
      </w:r>
      <w:bookmarkEnd w:id="248"/>
      <w:r w:rsidR="004844E9">
        <w:t>s</w:t>
      </w:r>
      <w:bookmarkEnd w:id="249"/>
    </w:p>
    <w:p w14:paraId="4BA7F459" w14:textId="77777777" w:rsidR="00846E2B" w:rsidRPr="00846E2B" w:rsidRDefault="00846E2B" w:rsidP="00846E2B"/>
    <w:p w14:paraId="48A7AFF3" w14:textId="4C71531C" w:rsidR="00F01073" w:rsidRDefault="00BE26AC" w:rsidP="003E394D">
      <w:pPr>
        <w:pStyle w:val="Ttulo3"/>
        <w:numPr>
          <w:ilvl w:val="2"/>
          <w:numId w:val="3"/>
        </w:numPr>
      </w:pPr>
      <w:r>
        <w:t xml:space="preserve"> </w:t>
      </w:r>
      <w:bookmarkStart w:id="250" w:name="_Toc46255155"/>
      <w:r>
        <w:t>Introducción</w:t>
      </w:r>
      <w:r w:rsidR="00A204E3">
        <w:t xml:space="preserve"> a las</w:t>
      </w:r>
      <w:r>
        <w:t xml:space="preserve"> FPGA</w:t>
      </w:r>
      <w:r w:rsidR="00A204E3">
        <w:t>s</w:t>
      </w:r>
      <w:bookmarkEnd w:id="250"/>
    </w:p>
    <w:p w14:paraId="7B5261E8" w14:textId="1618DC50" w:rsidR="00BE26AC" w:rsidRDefault="00BE26AC" w:rsidP="00C912DC">
      <w:pPr>
        <w:pStyle w:val="Textoindependienteprimerasangra"/>
      </w:pPr>
      <w:r>
        <w:t>Una FPGA</w:t>
      </w:r>
      <w:r w:rsidR="00F43D9A">
        <w:t xml:space="preserve"> </w:t>
      </w:r>
      <w:r w:rsidR="007773E9">
        <w:t xml:space="preserve">[7] </w:t>
      </w:r>
      <w:r w:rsidR="00F43D9A">
        <w:t xml:space="preserve">es un dispositivo programable que contiene bloques </w:t>
      </w:r>
      <w:r w:rsidR="000E4CA8">
        <w:t>lógicos</w:t>
      </w:r>
      <w:r w:rsidR="00F43D9A">
        <w:t xml:space="preserve"> cuya interconexión y funcionalidad puede ser configurada en el momento mediante un lenguaje de descripción hardware (HDL). Permite reproducir desde funciones sencillas como puertas lógicas a funciones complejas como redes neuronales o simulaciones de arquitecturas de microcontroladores.</w:t>
      </w:r>
    </w:p>
    <w:p w14:paraId="5AECA372" w14:textId="404DA98E" w:rsidR="00446C47" w:rsidRDefault="00F43D9A" w:rsidP="00C912DC">
      <w:pPr>
        <w:pStyle w:val="Textoindependiente"/>
      </w:pPr>
      <w:r>
        <w:t>Las FPGAs se consideran una evolución de las PAL y los CPLD y por debajo de los</w:t>
      </w:r>
      <w:r w:rsidR="007773E9">
        <w:t xml:space="preserve"> ASIC p</w:t>
      </w:r>
      <w:r>
        <w:t xml:space="preserve">or ser un dispositivo de propósito más general y por lo tanto ser más lento y con un mayor consumo. Sin embargo, las FPGAs cuentan con una gran cuota de mercado hoy en día gracias a que son reprogramables y que por </w:t>
      </w:r>
      <w:r>
        <w:lastRenderedPageBreak/>
        <w:t>ello permiten reducir costes y tiempos de desarrollo para aplicaciones en pequeñas cantidades</w:t>
      </w:r>
      <w:r w:rsidR="00446C47">
        <w:t xml:space="preserve"> y, por tanto, sus perspectivas de futuro son bastante prometedoras</w:t>
      </w:r>
      <w:r>
        <w:t xml:space="preserve">. </w:t>
      </w:r>
    </w:p>
    <w:p w14:paraId="4829EA73" w14:textId="3DF2E3CA" w:rsidR="002F7185" w:rsidRDefault="008B4CA2" w:rsidP="00C912DC">
      <w:pPr>
        <w:pStyle w:val="Textoindependiente"/>
      </w:pPr>
      <w:r>
        <w:rPr>
          <w:noProof/>
        </w:rPr>
        <mc:AlternateContent>
          <mc:Choice Requires="wps">
            <w:drawing>
              <wp:anchor distT="0" distB="0" distL="114300" distR="114300" simplePos="0" relativeHeight="251671552" behindDoc="0" locked="0" layoutInCell="1" allowOverlap="1" wp14:anchorId="2A19818B" wp14:editId="60E0B063">
                <wp:simplePos x="0" y="0"/>
                <wp:positionH relativeFrom="column">
                  <wp:posOffset>861695</wp:posOffset>
                </wp:positionH>
                <wp:positionV relativeFrom="paragraph">
                  <wp:posOffset>3742055</wp:posOffset>
                </wp:positionV>
                <wp:extent cx="3674745" cy="635"/>
                <wp:effectExtent l="0" t="0" r="0" b="0"/>
                <wp:wrapTopAndBottom/>
                <wp:docPr id="19" name="Cuadro de texto 19"/>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0CB2FBA" w14:textId="5763CB5B" w:rsidR="00847D57" w:rsidRPr="00275C20" w:rsidRDefault="00847D57" w:rsidP="008B4CA2">
                            <w:pPr>
                              <w:pStyle w:val="Descripcin"/>
                              <w:jc w:val="center"/>
                              <w:rPr>
                                <w:noProof/>
                                <w:sz w:val="24"/>
                              </w:rPr>
                            </w:pPr>
                            <w:bookmarkStart w:id="251" w:name="_Toc46331640"/>
                            <w:r>
                              <w:t xml:space="preserve">Figura </w:t>
                            </w:r>
                            <w:fldSimple w:instr=" SEQ Figura \* ARABIC ">
                              <w:r w:rsidR="00000DDA">
                                <w:rPr>
                                  <w:noProof/>
                                </w:rPr>
                                <w:t>2</w:t>
                              </w:r>
                            </w:fldSimple>
                            <w:r>
                              <w:t xml:space="preserve">: </w:t>
                            </w:r>
                            <w:r w:rsidRPr="00E43666">
                              <w:t>Estructura de una FPGA [7]</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9818B" id="Cuadro de texto 19" o:spid="_x0000_s1027" type="#_x0000_t202" style="position:absolute;margin-left:67.85pt;margin-top:294.65pt;width:289.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" stroked="f">
                <v:textbox style="mso-fit-shape-to-text:t" inset="0,0,0,0">
                  <w:txbxContent>
                    <w:p w14:paraId="70CB2FBA" w14:textId="5763CB5B" w:rsidR="00847D57" w:rsidRPr="00275C20" w:rsidRDefault="00847D57" w:rsidP="008B4CA2">
                      <w:pPr>
                        <w:pStyle w:val="Descripcin"/>
                        <w:jc w:val="center"/>
                        <w:rPr>
                          <w:noProof/>
                          <w:sz w:val="24"/>
                        </w:rPr>
                      </w:pPr>
                      <w:bookmarkStart w:id="252" w:name="_Toc46331640"/>
                      <w:r>
                        <w:t xml:space="preserve">Figura </w:t>
                      </w:r>
                      <w:fldSimple w:instr=" SEQ Figura \* ARABIC ">
                        <w:r w:rsidR="00000DDA">
                          <w:rPr>
                            <w:noProof/>
                          </w:rPr>
                          <w:t>2</w:t>
                        </w:r>
                      </w:fldSimple>
                      <w:r>
                        <w:t xml:space="preserve">: </w:t>
                      </w:r>
                      <w:r w:rsidRPr="00E43666">
                        <w:t>Estructura de una FPGA [7]</w:t>
                      </w:r>
                      <w:bookmarkEnd w:id="252"/>
                    </w:p>
                  </w:txbxContent>
                </v:textbox>
                <w10:wrap type="topAndBottom"/>
              </v:shape>
            </w:pict>
          </mc:Fallback>
        </mc:AlternateContent>
      </w:r>
      <w:r w:rsidR="002F7185">
        <w:rPr>
          <w:noProof/>
          <w:lang w:eastAsia="es-ES"/>
        </w:rPr>
        <w:drawing>
          <wp:anchor distT="0" distB="0" distL="114300" distR="114300" simplePos="0" relativeHeight="251661312" behindDoc="0" locked="0" layoutInCell="1" allowOverlap="1" wp14:anchorId="2D4105AC" wp14:editId="6D61902D">
            <wp:simplePos x="0" y="0"/>
            <wp:positionH relativeFrom="margin">
              <wp:align>center</wp:align>
            </wp:positionH>
            <wp:positionV relativeFrom="paragraph">
              <wp:posOffset>467551</wp:posOffset>
            </wp:positionV>
            <wp:extent cx="3674745" cy="3217545"/>
            <wp:effectExtent l="0" t="0" r="1905" b="190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anchor>
        </w:drawing>
      </w:r>
      <w:r w:rsidR="00F43D9A">
        <w:t xml:space="preserve">La arquitectura de una FPGA </w:t>
      </w:r>
      <w:r w:rsidR="008F0CE5">
        <w:t>consiste en una serie de bloques lógicos, puertos I/O y buses de interconexión</w:t>
      </w:r>
      <w:r w:rsidR="000A7C05">
        <w:t>, como se muestran en la figura 2.</w:t>
      </w:r>
      <w:del w:id="253" w:author="Encarnación Castillo" w:date="2020-05-11T02:23:00Z">
        <w:r w:rsidR="008F0CE5" w:rsidDel="003A6FE0">
          <w:delText xml:space="preserve"> </w:delText>
        </w:r>
      </w:del>
    </w:p>
    <w:p w14:paraId="2B74802C" w14:textId="7AE10F55" w:rsidR="002F7185" w:rsidRDefault="002F7185" w:rsidP="00C912DC">
      <w:pPr>
        <w:pStyle w:val="Textoindependiente"/>
      </w:pPr>
      <w:r>
        <w:t>Normalmente, los bloques lógicos constan de una serie de celdas lógicas compuestas por una LUT de 4 entradas, un sumador completo y un biestable tipo D.</w:t>
      </w:r>
      <w:r w:rsidR="000A7C05">
        <w:t xml:space="preserve"> En la figura 4 podemos observar el contenido de una celda lógica.</w:t>
      </w:r>
    </w:p>
    <w:p w14:paraId="389E4973" w14:textId="52B0158B" w:rsidR="002F7185" w:rsidRDefault="002F7185" w:rsidP="002F7185"/>
    <w:p w14:paraId="5F80D335" w14:textId="77777777" w:rsidR="008B4CA2" w:rsidRDefault="00C943C6" w:rsidP="008B4CA2">
      <w:pPr>
        <w:keepNext/>
      </w:pPr>
      <w:r>
        <w:rPr>
          <w:noProof/>
          <w:lang w:eastAsia="es-ES"/>
        </w:rPr>
        <w:drawing>
          <wp:inline distT="0" distB="0" distL="0" distR="0" wp14:anchorId="5090DA7A" wp14:editId="44744636">
            <wp:extent cx="5400040" cy="24269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426970"/>
                    </a:xfrm>
                    <a:prstGeom prst="rect">
                      <a:avLst/>
                    </a:prstGeom>
                    <a:noFill/>
                    <a:ln>
                      <a:noFill/>
                    </a:ln>
                  </pic:spPr>
                </pic:pic>
              </a:graphicData>
            </a:graphic>
          </wp:inline>
        </w:drawing>
      </w:r>
    </w:p>
    <w:p w14:paraId="6C71C86F" w14:textId="1367C54F" w:rsidR="00922D09" w:rsidRDefault="008B4CA2" w:rsidP="008B4CA2">
      <w:pPr>
        <w:pStyle w:val="Descripcin"/>
        <w:jc w:val="center"/>
      </w:pPr>
      <w:bookmarkStart w:id="254" w:name="_Toc46331641"/>
      <w:r>
        <w:t xml:space="preserve">Figura </w:t>
      </w:r>
      <w:fldSimple w:instr=" SEQ Figura \* ARABIC ">
        <w:r w:rsidR="00000DDA">
          <w:rPr>
            <w:noProof/>
          </w:rPr>
          <w:t>3</w:t>
        </w:r>
      </w:fldSimple>
      <w:r>
        <w:t xml:space="preserve">: </w:t>
      </w:r>
      <w:r w:rsidRPr="00FB36E9">
        <w:t>Celda lógica de una FPGA [8]</w:t>
      </w:r>
      <w:bookmarkEnd w:id="254"/>
    </w:p>
    <w:p w14:paraId="09742EC0" w14:textId="58E2CE63" w:rsidR="00C943C6" w:rsidRDefault="00C943C6" w:rsidP="00C912DC">
      <w:pPr>
        <w:pStyle w:val="Textoindependiente"/>
      </w:pPr>
      <w:r>
        <w:lastRenderedPageBreak/>
        <w:t xml:space="preserve">Por lo tanto, a la hora de programar la FPGA con una aplicación específica lo que se hace es elegir el contenido </w:t>
      </w:r>
      <w:r w:rsidR="00922D09">
        <w:t xml:space="preserve">de las </w:t>
      </w:r>
      <w:r w:rsidR="00B11240">
        <w:t>LUTs,</w:t>
      </w:r>
      <w:r w:rsidR="00922D09">
        <w:t xml:space="preserve"> </w:t>
      </w:r>
      <w:r w:rsidR="00B11240">
        <w:t>así como las conexiones entre las diferentes celdas y bloques.</w:t>
      </w:r>
    </w:p>
    <w:p w14:paraId="6B7A5F26" w14:textId="2DB2D35C" w:rsidR="00B11240" w:rsidRDefault="00B11240" w:rsidP="00C912DC">
      <w:pPr>
        <w:pStyle w:val="Textoindependiente"/>
      </w:pPr>
      <w:r>
        <w:t xml:space="preserve">A la hora de </w:t>
      </w:r>
      <w:r w:rsidR="000A7C05">
        <w:t xml:space="preserve">seleccionar el dispositivo </w:t>
      </w:r>
      <w:r>
        <w:t xml:space="preserve">FPGA más conveniente para nuestra aplicación tendremos que, principalmente, tener en cuenta el número de bloques lógicos de los que dispone el dispositivo para asegurarnos que el </w:t>
      </w:r>
      <w:r w:rsidR="000A7C05">
        <w:t>se pueda implementar</w:t>
      </w:r>
      <w:r>
        <w:t xml:space="preserve"> en dicha placa.</w:t>
      </w:r>
    </w:p>
    <w:p w14:paraId="6E7E7305" w14:textId="3D0311D9" w:rsidR="00B11240" w:rsidRDefault="00B11240" w:rsidP="00C912DC">
      <w:pPr>
        <w:pStyle w:val="Textoindependiente"/>
      </w:pPr>
      <w:commentRangeStart w:id="255"/>
      <w:r>
        <w:t>Algunas</w:t>
      </w:r>
      <w:r w:rsidR="000A7C05">
        <w:t xml:space="preserve"> de las</w:t>
      </w:r>
      <w:r>
        <w:t xml:space="preserve"> FPGAs más reciente</w:t>
      </w:r>
      <w:r w:rsidR="000A7C05">
        <w:t>s en el mercado</w:t>
      </w:r>
      <w:r>
        <w:t xml:space="preserve"> cuentan con </w:t>
      </w:r>
      <w:r w:rsidR="000A7C05">
        <w:t>algunas</w:t>
      </w:r>
      <w:r>
        <w:t xml:space="preserve"> funciones</w:t>
      </w:r>
      <w:r w:rsidR="000A7C05">
        <w:t xml:space="preserve"> de alto nivel que sean muy frecuentes</w:t>
      </w:r>
      <w:r>
        <w:t xml:space="preserve"> </w:t>
      </w:r>
      <w:r w:rsidR="000A7C05">
        <w:t xml:space="preserve">ya </w:t>
      </w:r>
      <w:r>
        <w:t>embebidas</w:t>
      </w:r>
      <w:r w:rsidR="000A7C05">
        <w:t xml:space="preserve">. Con ello se consigue </w:t>
      </w:r>
      <w:r>
        <w:t xml:space="preserve">reducir el espacio </w:t>
      </w:r>
      <w:r w:rsidR="000A7C05">
        <w:t xml:space="preserve">que requieren </w:t>
      </w:r>
      <w:r>
        <w:t xml:space="preserve">y maximizar la velocidad de </w:t>
      </w:r>
      <w:r w:rsidR="00A35E34">
        <w:t>cómputo</w:t>
      </w:r>
      <w:r>
        <w:t xml:space="preserve"> en comparación a si se realizasen</w:t>
      </w:r>
      <w:r w:rsidR="000A7C05">
        <w:t xml:space="preserve"> de forma independiente</w:t>
      </w:r>
      <w:r>
        <w:t xml:space="preserve"> con bloques lógicos.</w:t>
      </w:r>
      <w:commentRangeEnd w:id="255"/>
      <w:r w:rsidR="00BF3DE6">
        <w:rPr>
          <w:rStyle w:val="Refdecomentario"/>
        </w:rPr>
        <w:commentReference w:id="255"/>
      </w:r>
      <w:r>
        <w:t xml:space="preserve"> Algunas de </w:t>
      </w:r>
      <w:r w:rsidR="000A7C05">
        <w:t xml:space="preserve">estas </w:t>
      </w:r>
      <w:r>
        <w:t>funciones son los multiplicadores, lógica I/O y memorias embebidas</w:t>
      </w:r>
      <w:r w:rsidR="000A7C05">
        <w:t>.</w:t>
      </w:r>
    </w:p>
    <w:p w14:paraId="5ADEA12E" w14:textId="04924E1D" w:rsidR="000E4CA8" w:rsidRDefault="000A7C05" w:rsidP="00C912DC">
      <w:pPr>
        <w:pStyle w:val="Textoindependiente"/>
      </w:pPr>
      <w:r>
        <w:t>Las</w:t>
      </w:r>
      <w:r w:rsidR="00673344">
        <w:t xml:space="preserve"> FPGAs cuentan </w:t>
      </w:r>
      <w:r>
        <w:t xml:space="preserve">con una o varias señales de reloj </w:t>
      </w:r>
      <w:r w:rsidR="00673344">
        <w:t>con ruteados y pistas específicas para transporta</w:t>
      </w:r>
      <w:r>
        <w:t xml:space="preserve">r estas </w:t>
      </w:r>
      <w:r w:rsidR="00673344">
        <w:t>señales</w:t>
      </w:r>
      <w:r>
        <w:t xml:space="preserve"> de forma</w:t>
      </w:r>
      <w:r w:rsidR="00673344">
        <w:t xml:space="preserve"> que lleguen a los componentes con el menos desfase (skew) posible. También cuentan con PLLs para sintetizar nuevas frecuencias de reloj y atenuar las desviaciones de periodicidad de la señal (lo que se conoce como “jitter”).</w:t>
      </w:r>
    </w:p>
    <w:p w14:paraId="7661F827" w14:textId="6DA68D59" w:rsidR="00565046" w:rsidRDefault="00565046" w:rsidP="00C912DC">
      <w:pPr>
        <w:pStyle w:val="Textoindependiente"/>
      </w:pPr>
      <w:r>
        <w:t xml:space="preserve">Algunos de los campos de aplicación de las FPGAs </w:t>
      </w:r>
      <w:r w:rsidR="000A7C05">
        <w:t>son los siguientes</w:t>
      </w:r>
      <w:r>
        <w:t>:</w:t>
      </w:r>
    </w:p>
    <w:p w14:paraId="2779DBD7" w14:textId="77777777" w:rsidR="00565046" w:rsidRDefault="00565046" w:rsidP="003E394D">
      <w:pPr>
        <w:pStyle w:val="Prrafodelista"/>
        <w:numPr>
          <w:ilvl w:val="0"/>
          <w:numId w:val="10"/>
        </w:numPr>
      </w:pPr>
      <w:r>
        <w:t>Procesamiento de imagen y video</w:t>
      </w:r>
    </w:p>
    <w:p w14:paraId="08F3A1B3" w14:textId="77777777" w:rsidR="00565046" w:rsidRDefault="00565046" w:rsidP="003E394D">
      <w:pPr>
        <w:pStyle w:val="Prrafodelista"/>
        <w:numPr>
          <w:ilvl w:val="0"/>
          <w:numId w:val="10"/>
        </w:numPr>
      </w:pPr>
      <w:r>
        <w:t>Audio</w:t>
      </w:r>
    </w:p>
    <w:p w14:paraId="058EF44C" w14:textId="77777777" w:rsidR="00565046" w:rsidRDefault="00565046" w:rsidP="003E394D">
      <w:pPr>
        <w:pStyle w:val="Prrafodelista"/>
        <w:numPr>
          <w:ilvl w:val="0"/>
          <w:numId w:val="10"/>
        </w:numPr>
      </w:pPr>
      <w:r>
        <w:t>Instrumentación científica</w:t>
      </w:r>
    </w:p>
    <w:p w14:paraId="583EB7CA" w14:textId="77777777" w:rsidR="00565046" w:rsidRDefault="00565046" w:rsidP="003E394D">
      <w:pPr>
        <w:pStyle w:val="Prrafodelista"/>
        <w:numPr>
          <w:ilvl w:val="0"/>
          <w:numId w:val="10"/>
        </w:numPr>
      </w:pPr>
      <w:r>
        <w:t>Seguridad</w:t>
      </w:r>
    </w:p>
    <w:p w14:paraId="791D925A" w14:textId="77777777" w:rsidR="00565046" w:rsidRDefault="00565046" w:rsidP="003E394D">
      <w:pPr>
        <w:pStyle w:val="Prrafodelista"/>
        <w:numPr>
          <w:ilvl w:val="0"/>
          <w:numId w:val="10"/>
        </w:numPr>
      </w:pPr>
      <w:r>
        <w:t>Prototipado ASIC</w:t>
      </w:r>
    </w:p>
    <w:p w14:paraId="7E847BF4" w14:textId="77777777" w:rsidR="00565046" w:rsidRDefault="00565046" w:rsidP="003E394D">
      <w:pPr>
        <w:pStyle w:val="Prrafodelista"/>
        <w:numPr>
          <w:ilvl w:val="0"/>
          <w:numId w:val="10"/>
        </w:numPr>
      </w:pPr>
      <w:r>
        <w:t>Comunicaciones</w:t>
      </w:r>
    </w:p>
    <w:p w14:paraId="3B944A2F" w14:textId="77777777" w:rsidR="00565046" w:rsidRDefault="00565046" w:rsidP="003E394D">
      <w:pPr>
        <w:pStyle w:val="Prrafodelista"/>
        <w:numPr>
          <w:ilvl w:val="0"/>
          <w:numId w:val="10"/>
        </w:numPr>
      </w:pPr>
      <w:r>
        <w:t>Computación de altas prestaciones</w:t>
      </w:r>
    </w:p>
    <w:p w14:paraId="31627039" w14:textId="32E2DB3C" w:rsidR="0086334E" w:rsidRDefault="00565046" w:rsidP="00C912DC">
      <w:pPr>
        <w:pStyle w:val="Textoindependiente"/>
      </w:pPr>
      <w:r>
        <w:t xml:space="preserve">Más adelante, en </w:t>
      </w:r>
      <w:r w:rsidRPr="00B10BCE">
        <w:rPr>
          <w:i/>
          <w:iCs/>
        </w:rPr>
        <w:fldChar w:fldCharType="begin"/>
      </w:r>
      <w:r w:rsidRPr="00B10BCE">
        <w:rPr>
          <w:i/>
          <w:iCs/>
        </w:rPr>
        <w:instrText xml:space="preserve"> REF _Ref36398017 \h  \* MERGEFORMAT </w:instrText>
      </w:r>
      <w:r w:rsidRPr="00B10BCE">
        <w:rPr>
          <w:i/>
          <w:iCs/>
        </w:rPr>
      </w:r>
      <w:r w:rsidRPr="00B10BCE">
        <w:rPr>
          <w:i/>
          <w:iCs/>
        </w:rPr>
        <w:fldChar w:fldCharType="separate"/>
      </w:r>
      <w:r w:rsidR="007B4254" w:rsidRPr="007B4254">
        <w:rPr>
          <w:i/>
          <w:iCs/>
        </w:rPr>
        <w:t>Diferencias y</w:t>
      </w:r>
      <w:r w:rsidR="007B4254">
        <w:t xml:space="preserve"> similitudes entre un microcontrolador y una FPGA</w:t>
      </w:r>
      <w:r w:rsidRPr="00B10BCE">
        <w:rPr>
          <w:i/>
          <w:iCs/>
        </w:rPr>
        <w:fldChar w:fldCharType="end"/>
      </w:r>
      <w:r w:rsidRPr="00B10BCE">
        <w:rPr>
          <w:i/>
          <w:iCs/>
        </w:rPr>
        <w:t xml:space="preserve"> [</w:t>
      </w:r>
      <w:r w:rsidRPr="00B10BCE">
        <w:rPr>
          <w:i/>
          <w:iCs/>
        </w:rPr>
        <w:fldChar w:fldCharType="begin"/>
      </w:r>
      <w:r w:rsidRPr="00B10BCE">
        <w:rPr>
          <w:i/>
          <w:iCs/>
        </w:rPr>
        <w:instrText xml:space="preserve"> REF _Ref36398008 \r \h  \* MERGEFORMAT </w:instrText>
      </w:r>
      <w:r w:rsidRPr="00B10BCE">
        <w:rPr>
          <w:i/>
          <w:iCs/>
        </w:rPr>
      </w:r>
      <w:r w:rsidRPr="00B10BCE">
        <w:rPr>
          <w:i/>
          <w:iCs/>
        </w:rPr>
        <w:fldChar w:fldCharType="separate"/>
      </w:r>
      <w:r w:rsidR="007B4254">
        <w:rPr>
          <w:i/>
          <w:iCs/>
        </w:rPr>
        <w:t>2.5</w:t>
      </w:r>
      <w:r w:rsidRPr="00B10BCE">
        <w:rPr>
          <w:i/>
          <w:iCs/>
        </w:rPr>
        <w:fldChar w:fldCharType="end"/>
      </w:r>
      <w:r w:rsidRPr="00B10BCE">
        <w:rPr>
          <w:i/>
          <w:iCs/>
        </w:rPr>
        <w:t>]</w:t>
      </w:r>
      <w:r>
        <w:rPr>
          <w:i/>
          <w:iCs/>
        </w:rPr>
        <w:t xml:space="preserve">, </w:t>
      </w:r>
      <w:r>
        <w:t>se desarrollará e</w:t>
      </w:r>
      <w:r w:rsidR="004844E9">
        <w:t xml:space="preserve">l </w:t>
      </w:r>
      <w:r>
        <w:t>motivo por el cual dichas aplicaciones son óptimas para est</w:t>
      </w:r>
      <w:r w:rsidR="00DE14AD">
        <w:t>a clase de</w:t>
      </w:r>
      <w:r>
        <w:t xml:space="preserve"> dispositivo.</w:t>
      </w:r>
    </w:p>
    <w:p w14:paraId="5E238291" w14:textId="3C63850D" w:rsidR="003A2B67" w:rsidRDefault="002E6137" w:rsidP="00C912DC">
      <w:pPr>
        <w:pStyle w:val="Textoindependiente"/>
      </w:pPr>
      <w:r>
        <w:t xml:space="preserve">En el mercado, actualmente, los principales fabricantes de FPGAs son Xilinx </w:t>
      </w:r>
      <w:r w:rsidR="000A7C05">
        <w:t>[9]</w:t>
      </w:r>
      <w:ins w:id="256" w:author="Encarnación Castillo" w:date="2020-05-11T02:39:00Z">
        <w:r w:rsidR="00235397">
          <w:t xml:space="preserve"> </w:t>
        </w:r>
      </w:ins>
      <w:r>
        <w:t xml:space="preserve">y Altera (hoy en día una subsidiaria de Intel) </w:t>
      </w:r>
      <w:r w:rsidR="000A7C05">
        <w:t>[10], c</w:t>
      </w:r>
      <w:r>
        <w:t xml:space="preserve">ontrolando entre ambas el 90% de la cuota de mercado. </w:t>
      </w:r>
    </w:p>
    <w:p w14:paraId="5C1DBDCB" w14:textId="417B8A0E" w:rsidR="003A2B67" w:rsidRDefault="003A2B67" w:rsidP="00C912DC">
      <w:pPr>
        <w:pStyle w:val="Textoindependiente"/>
      </w:pPr>
      <w:r>
        <w:t xml:space="preserve">Para </w:t>
      </w:r>
      <w:r w:rsidR="00D84B1A">
        <w:t xml:space="preserve">definir el comportamiento de una FPGA, los usuarios recurren a un lenguaje de descripción de hardware (HDL). Actualmente los principales lenguajes de descripción hardware son Verilog </w:t>
      </w:r>
      <w:r w:rsidR="001C4620">
        <w:t xml:space="preserve">[11] </w:t>
      </w:r>
      <w:r w:rsidR="00D84B1A">
        <w:t>y VHDL</w:t>
      </w:r>
      <w:r w:rsidR="001C4620">
        <w:t xml:space="preserve"> [12]</w:t>
      </w:r>
      <w:r w:rsidR="00D84B1A">
        <w:t>.</w:t>
      </w:r>
    </w:p>
    <w:p w14:paraId="57C9613B" w14:textId="5996B585" w:rsidR="00D84B1A" w:rsidRDefault="00D84B1A" w:rsidP="00C912DC">
      <w:pPr>
        <w:pStyle w:val="Textoindependiente"/>
      </w:pPr>
      <w:r>
        <w:lastRenderedPageBreak/>
        <w:t xml:space="preserve">VHDL fue creado por el departamento de defensa de los Estados Unidos de </w:t>
      </w:r>
      <w:r w:rsidR="001C4620">
        <w:t>América</w:t>
      </w:r>
      <w:r>
        <w:t xml:space="preserve"> en la década de 1980. Una de las características principales de dicho lenguaje es que cada tipo de dato debe ser predefinido y es más verboso que Verilog. </w:t>
      </w:r>
    </w:p>
    <w:p w14:paraId="4862FC44" w14:textId="77777777" w:rsidR="00FF2F60" w:rsidRDefault="00D84B1A" w:rsidP="00C912DC">
      <w:pPr>
        <w:pStyle w:val="Textoindependiente"/>
      </w:pPr>
      <w:r>
        <w:t>Verilog fue inventado por Phil Moorby en 1985</w:t>
      </w:r>
      <w:r w:rsidR="008C7DDC">
        <w:t xml:space="preserve"> para Gateway Design Automation que más tarde fue comprada por Cadence Design. C</w:t>
      </w:r>
      <w:r>
        <w:t>uenta con una sintaxis similar al lenguaje de programación C</w:t>
      </w:r>
      <w:r w:rsidR="008C7DDC">
        <w:t>. Debido al éxito de VHDL sobre Verilog, Cadence decidió hacer de Verilog un lenguaje abierto y disponible para la estandarización.</w:t>
      </w:r>
    </w:p>
    <w:p w14:paraId="6401F68D" w14:textId="51792445" w:rsidR="00DF7F9A" w:rsidRDefault="00FF2F60" w:rsidP="00C912DC">
      <w:pPr>
        <w:pStyle w:val="Textoindependiente"/>
      </w:pPr>
      <w:r>
        <w:t>Ambos lenguajes de descripción hardware son de alto nivel por lo que se necesita de un compilador que lo traduzca a un lenguaje que pueda ser entendido por la FPGA</w:t>
      </w:r>
      <w:r w:rsidR="0068642D">
        <w:t>, el llamado bitstream. El bitstream es una secuencia de bits que configura la FPGA de acuerdo con la funcionalidad especificada en HDL</w:t>
      </w:r>
      <w:r>
        <w:t xml:space="preserve">. </w:t>
      </w:r>
      <w:r w:rsidR="0068642D">
        <w:t>El paso de HDL al bitstream</w:t>
      </w:r>
      <w:r>
        <w:t xml:space="preserve"> es realizad</w:t>
      </w:r>
      <w:r w:rsidR="0068642D">
        <w:t>o</w:t>
      </w:r>
      <w:r>
        <w:t xml:space="preserve"> por un compilador</w:t>
      </w:r>
      <w:r w:rsidR="00735E47">
        <w:t xml:space="preserve"> (comúnmente denominado toolchain)</w:t>
      </w:r>
      <w:r>
        <w:t xml:space="preserve">. Actualmente, </w:t>
      </w:r>
      <w:r w:rsidR="00735E47">
        <w:t>el toolchain</w:t>
      </w:r>
      <w:r>
        <w:t xml:space="preserve"> de las dos </w:t>
      </w:r>
      <w:r w:rsidR="00B64B92">
        <w:t>empresas</w:t>
      </w:r>
      <w:r>
        <w:t xml:space="preserve"> (Xilinx y Altera) son</w:t>
      </w:r>
      <w:r w:rsidR="00B64B92">
        <w:t xml:space="preserve"> propiedad intelectual de la compañía por lo que no se tiene acceso </w:t>
      </w:r>
      <w:r w:rsidR="0068642D">
        <w:t>a su código fuente y obligando a adquirir su software si queremos programar su hardware.</w:t>
      </w:r>
      <w:r w:rsidR="00986FC8">
        <w:t xml:space="preserve"> Según las compañías se mantiene en secreto para proteger el diseño del consumidor de ingeniería reversa</w:t>
      </w:r>
      <w:r w:rsidR="00B7752E">
        <w:t xml:space="preserve"> y prevenir dañar las FPGAs con bitstreams inválidos</w:t>
      </w:r>
      <w:r w:rsidR="00986FC8">
        <w:t>. Sin embargo, gran parte de la comunidad considera que es una estrategia para evitar que las estructuras de sus chips</w:t>
      </w:r>
      <w:r w:rsidR="00F53ADB">
        <w:t xml:space="preserve"> puedan</w:t>
      </w:r>
      <w:r w:rsidR="00986FC8">
        <w:t xml:space="preserve"> ser copiadas </w:t>
      </w:r>
      <w:r w:rsidR="00F53ADB">
        <w:t xml:space="preserve">además </w:t>
      </w:r>
      <w:r w:rsidR="001C4620">
        <w:t>lucrarse</w:t>
      </w:r>
      <w:r w:rsidR="00986FC8">
        <w:t xml:space="preserve"> con la venta de las herramientas software.</w:t>
      </w:r>
    </w:p>
    <w:p w14:paraId="77E202F6" w14:textId="62584E9C" w:rsidR="005116E5" w:rsidRDefault="005116E5" w:rsidP="003E394D">
      <w:pPr>
        <w:pStyle w:val="Ttulo3"/>
        <w:numPr>
          <w:ilvl w:val="2"/>
          <w:numId w:val="3"/>
        </w:numPr>
      </w:pPr>
      <w:bookmarkStart w:id="257" w:name="_Ref45356472"/>
      <w:bookmarkStart w:id="258" w:name="_Ref45356970"/>
      <w:bookmarkStart w:id="259" w:name="_Toc46255156"/>
      <w:r>
        <w:t xml:space="preserve">FPGAs </w:t>
      </w:r>
      <w:r w:rsidR="00B57117">
        <w:t>open source</w:t>
      </w:r>
      <w:bookmarkEnd w:id="257"/>
      <w:bookmarkEnd w:id="258"/>
      <w:bookmarkEnd w:id="259"/>
    </w:p>
    <w:p w14:paraId="185213C3" w14:textId="7661EA5A" w:rsidR="00B57117" w:rsidRDefault="00B57117" w:rsidP="00C912DC">
      <w:pPr>
        <w:pStyle w:val="Textoindependienteprimerasangra"/>
      </w:pPr>
      <w:r>
        <w:t>Debido a lo comentado anteriormente, el desarrollo de estos dispositivos ha sido, durante años, exclusivo por parte de dichas compañías lo que ha podido frenar el nivel de desarrollo al que han</w:t>
      </w:r>
      <w:r w:rsidR="00D07456">
        <w:t xml:space="preserve"> podido</w:t>
      </w:r>
      <w:r>
        <w:t xml:space="preserve"> llega</w:t>
      </w:r>
      <w:r w:rsidR="00D07456">
        <w:t>r</w:t>
      </w:r>
      <w:r>
        <w:t xml:space="preserve">. </w:t>
      </w:r>
    </w:p>
    <w:p w14:paraId="541E9EE7" w14:textId="2B5E7376" w:rsidR="00735E47" w:rsidRDefault="00735E47" w:rsidP="00C912DC">
      <w:pPr>
        <w:pStyle w:val="Textoindependiente"/>
      </w:pPr>
      <w:r>
        <w:t xml:space="preserve">Sin embargo, en marzo de 2015 Clifford Wolf liberó el toolchain de la FPGA ICE40 </w:t>
      </w:r>
      <w:r w:rsidR="001C4620">
        <w:t xml:space="preserve">[13] </w:t>
      </w:r>
      <w:r>
        <w:t>de la compañía Lat</w:t>
      </w:r>
      <w:r w:rsidR="00761CF4">
        <w:t>t</w:t>
      </w:r>
      <w:r>
        <w:t xml:space="preserve">ice </w:t>
      </w:r>
      <w:r w:rsidR="001C4620">
        <w:t xml:space="preserve">[14] </w:t>
      </w:r>
      <w:r>
        <w:t>mediante ingeniería inversa en lo que se conoce como proyecto Icestorm</w:t>
      </w:r>
      <w:r w:rsidR="001C4620">
        <w:t xml:space="preserve"> [15]</w:t>
      </w:r>
      <w:r>
        <w:t>. Esto provocó que todo el ciclo de diseño de una FPGA se liberase permitiendo a cualquier usuario diseñar, programar y cargar una FPGA.</w:t>
      </w:r>
    </w:p>
    <w:p w14:paraId="0BA70913" w14:textId="2D28BC9B" w:rsidR="009303DE" w:rsidRDefault="00735E47" w:rsidP="00C912DC">
      <w:pPr>
        <w:pStyle w:val="Textoindependiente"/>
      </w:pPr>
      <w:r>
        <w:t xml:space="preserve">Desde entonces </w:t>
      </w:r>
      <w:r w:rsidR="00D44159">
        <w:t xml:space="preserve">la comunidad </w:t>
      </w:r>
      <w:r>
        <w:t>ha diseñado</w:t>
      </w:r>
      <w:r w:rsidR="00D44159">
        <w:t xml:space="preserve"> </w:t>
      </w:r>
      <w:r>
        <w:t xml:space="preserve">tanto software como hardware </w:t>
      </w:r>
      <w:r w:rsidR="00D44159">
        <w:t xml:space="preserve">permitiendo </w:t>
      </w:r>
      <w:r>
        <w:t>el libre desarrollo de las FPGA</w:t>
      </w:r>
      <w:r w:rsidR="009303DE">
        <w:t xml:space="preserve">s que no para de crecer día a día. Actualmente, incluso compañías como Xilinx han </w:t>
      </w:r>
      <w:r w:rsidR="00761CF4">
        <w:t>decidido</w:t>
      </w:r>
      <w:r w:rsidR="009303DE">
        <w:t xml:space="preserve"> aportar a la comunidad open source con </w:t>
      </w:r>
      <w:r w:rsidR="003F43CF">
        <w:t>sus proyectos</w:t>
      </w:r>
      <w:r w:rsidR="00761CF4">
        <w:t xml:space="preserve"> como </w:t>
      </w:r>
      <w:r w:rsidR="003F43CF">
        <w:t>la</w:t>
      </w:r>
      <w:r w:rsidR="009303DE">
        <w:t xml:space="preserve"> plataforma de software Vitis</w:t>
      </w:r>
      <w:r w:rsidR="001C4620">
        <w:t xml:space="preserve"> [16]</w:t>
      </w:r>
      <w:r w:rsidR="009303DE">
        <w:t xml:space="preserve">. </w:t>
      </w:r>
    </w:p>
    <w:p w14:paraId="1ED43CE4" w14:textId="0B214B98" w:rsidR="00871FFC" w:rsidRPr="00871FFC" w:rsidRDefault="00871FFC" w:rsidP="003E394D">
      <w:pPr>
        <w:pStyle w:val="Ttulo4"/>
        <w:numPr>
          <w:ilvl w:val="3"/>
          <w:numId w:val="3"/>
        </w:numPr>
        <w:rPr>
          <w:i w:val="0"/>
          <w:iCs w:val="0"/>
        </w:rPr>
      </w:pPr>
      <w:bookmarkStart w:id="260" w:name="_Ref45828153"/>
      <w:r>
        <w:rPr>
          <w:i w:val="0"/>
          <w:iCs w:val="0"/>
        </w:rPr>
        <w:lastRenderedPageBreak/>
        <w:t>IceZ</w:t>
      </w:r>
      <w:r w:rsidR="00E8699E">
        <w:rPr>
          <w:i w:val="0"/>
          <w:iCs w:val="0"/>
        </w:rPr>
        <w:t>UM</w:t>
      </w:r>
      <w:r>
        <w:rPr>
          <w:i w:val="0"/>
          <w:iCs w:val="0"/>
        </w:rPr>
        <w:t xml:space="preserve"> Alhambra II</w:t>
      </w:r>
      <w:bookmarkEnd w:id="260"/>
    </w:p>
    <w:p w14:paraId="3366FE91" w14:textId="655AA123" w:rsidR="000B699A" w:rsidRDefault="00871FFC" w:rsidP="00C912DC">
      <w:pPr>
        <w:pStyle w:val="Textoindependienteprimerasangra"/>
      </w:pPr>
      <w:r>
        <w:t>Para el diseño de nuestra placa nos basaremos en la IceZ</w:t>
      </w:r>
      <w:r w:rsidR="00E8699E">
        <w:t>UM</w:t>
      </w:r>
      <w:r>
        <w:t xml:space="preserve"> Alhambra II</w:t>
      </w:r>
      <w:r w:rsidR="00115E26">
        <w:t xml:space="preserve"> </w:t>
      </w:r>
      <w:r w:rsidR="001C4620">
        <w:t>[17] diseñada</w:t>
      </w:r>
      <w:r>
        <w:t xml:space="preserve"> por </w:t>
      </w:r>
      <w:r w:rsidR="00B31E5E">
        <w:t>Eladio Delgado</w:t>
      </w:r>
      <w:r>
        <w:t xml:space="preserve"> en Pinos del Valle, Granada. </w:t>
      </w:r>
      <w:r w:rsidR="001C4620" w:rsidRPr="001C4620">
        <w:t>En la figura 5 se puede ver una imagen de la IceZ</w:t>
      </w:r>
      <w:r w:rsidR="00E8699E">
        <w:t>UM</w:t>
      </w:r>
      <w:r w:rsidR="001C4620" w:rsidRPr="001C4620">
        <w:t xml:space="preserve"> Alhambra II. </w:t>
      </w:r>
      <w:r>
        <w:t xml:space="preserve">Toda la </w:t>
      </w:r>
      <w:r w:rsidR="00115E26">
        <w:t>información</w:t>
      </w:r>
      <w:r w:rsidR="000B699A">
        <w:t xml:space="preserve"> necesaria</w:t>
      </w:r>
      <w:r w:rsidR="00115E26">
        <w:t xml:space="preserve"> </w:t>
      </w:r>
      <w:r w:rsidR="0053677E">
        <w:t xml:space="preserve">al respecto de la placa se encuentra </w:t>
      </w:r>
      <w:r w:rsidR="001C4620">
        <w:t xml:space="preserve">alojada </w:t>
      </w:r>
      <w:r w:rsidR="0053677E">
        <w:t>en GitHub</w:t>
      </w:r>
      <w:r w:rsidR="000B699A">
        <w:t>:</w:t>
      </w:r>
    </w:p>
    <w:p w14:paraId="1CAFDE8E" w14:textId="14498334" w:rsidR="000B699A" w:rsidRDefault="000B699A" w:rsidP="00920BFA">
      <w:pPr>
        <w:pStyle w:val="Prrafodelista"/>
        <w:keepNext/>
        <w:numPr>
          <w:ilvl w:val="0"/>
          <w:numId w:val="25"/>
        </w:numPr>
      </w:pPr>
      <w:r>
        <w:t>Esquemáticos</w:t>
      </w:r>
    </w:p>
    <w:p w14:paraId="633B13B7" w14:textId="5D9F8534" w:rsidR="000B699A" w:rsidRDefault="000B699A" w:rsidP="00920BFA">
      <w:pPr>
        <w:pStyle w:val="Prrafodelista"/>
        <w:keepNext/>
        <w:numPr>
          <w:ilvl w:val="0"/>
          <w:numId w:val="25"/>
        </w:numPr>
      </w:pPr>
      <w:r>
        <w:t>Diseño de PCB</w:t>
      </w:r>
    </w:p>
    <w:p w14:paraId="4BC0CD2A" w14:textId="69AF3F49" w:rsidR="000B699A" w:rsidRDefault="000B699A" w:rsidP="00920BFA">
      <w:pPr>
        <w:pStyle w:val="Prrafodelista"/>
        <w:keepNext/>
        <w:numPr>
          <w:ilvl w:val="0"/>
          <w:numId w:val="25"/>
        </w:numPr>
      </w:pPr>
      <w:r>
        <w:t>BOM</w:t>
      </w:r>
    </w:p>
    <w:p w14:paraId="57B37E41" w14:textId="0FEA8B8B" w:rsidR="002060EE" w:rsidRDefault="00B47D41" w:rsidP="00C912DC">
      <w:pPr>
        <w:pStyle w:val="Lista3"/>
      </w:pPr>
      <w:r>
        <w:rPr>
          <w:noProof/>
        </w:rPr>
        <mc:AlternateContent>
          <mc:Choice Requires="wps">
            <w:drawing>
              <wp:anchor distT="0" distB="0" distL="114300" distR="114300" simplePos="0" relativeHeight="251673600" behindDoc="0" locked="0" layoutInCell="1" allowOverlap="1" wp14:anchorId="7287C67E" wp14:editId="5F9148C1">
                <wp:simplePos x="0" y="0"/>
                <wp:positionH relativeFrom="column">
                  <wp:posOffset>1249045</wp:posOffset>
                </wp:positionH>
                <wp:positionV relativeFrom="paragraph">
                  <wp:posOffset>2852420</wp:posOffset>
                </wp:positionV>
                <wp:extent cx="3166110" cy="635"/>
                <wp:effectExtent l="0" t="0" r="0" b="0"/>
                <wp:wrapTopAndBottom/>
                <wp:docPr id="20" name="Cuadro de texto 20"/>
                <wp:cNvGraphicFramePr/>
                <a:graphic xmlns:a="http://schemas.openxmlformats.org/drawingml/2006/main">
                  <a:graphicData uri="http://schemas.microsoft.com/office/word/2010/wordprocessingShape">
                    <wps:wsp>
                      <wps:cNvSpPr txBox="1"/>
                      <wps:spPr>
                        <a:xfrm>
                          <a:off x="0" y="0"/>
                          <a:ext cx="3166110" cy="635"/>
                        </a:xfrm>
                        <a:prstGeom prst="rect">
                          <a:avLst/>
                        </a:prstGeom>
                        <a:solidFill>
                          <a:prstClr val="white"/>
                        </a:solidFill>
                        <a:ln>
                          <a:noFill/>
                        </a:ln>
                      </wps:spPr>
                      <wps:txbx>
                        <w:txbxContent>
                          <w:p w14:paraId="535F1D39" w14:textId="74D1B6F6" w:rsidR="00847D57" w:rsidRPr="00713DF7" w:rsidRDefault="00847D57" w:rsidP="008B4CA2">
                            <w:pPr>
                              <w:pStyle w:val="Descripcin"/>
                              <w:jc w:val="center"/>
                              <w:rPr>
                                <w:noProof/>
                                <w:sz w:val="24"/>
                              </w:rPr>
                            </w:pPr>
                            <w:bookmarkStart w:id="261" w:name="_Toc46331642"/>
                            <w:r>
                              <w:t xml:space="preserve">Figura </w:t>
                            </w:r>
                            <w:fldSimple w:instr=" SEQ Figura \* ARABIC ">
                              <w:r w:rsidR="00000DDA">
                                <w:rPr>
                                  <w:noProof/>
                                </w:rPr>
                                <w:t>4</w:t>
                              </w:r>
                            </w:fldSimple>
                            <w:r>
                              <w:t xml:space="preserve">: </w:t>
                            </w:r>
                            <w:r w:rsidRPr="003C3062">
                              <w:t>IceZ</w:t>
                            </w:r>
                            <w:r>
                              <w:t>UM</w:t>
                            </w:r>
                            <w:r w:rsidRPr="003C3062">
                              <w:t xml:space="preserve"> Alhambra II</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7C67E" id="Cuadro de texto 20" o:spid="_x0000_s1028" type="#_x0000_t202" style="position:absolute;left:0;text-align:left;margin-left:98.35pt;margin-top:224.6pt;width:249.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" stroked="f">
                <v:textbox style="mso-fit-shape-to-text:t" inset="0,0,0,0">
                  <w:txbxContent>
                    <w:p w14:paraId="535F1D39" w14:textId="74D1B6F6" w:rsidR="00847D57" w:rsidRPr="00713DF7" w:rsidRDefault="00847D57" w:rsidP="008B4CA2">
                      <w:pPr>
                        <w:pStyle w:val="Descripcin"/>
                        <w:jc w:val="center"/>
                        <w:rPr>
                          <w:noProof/>
                          <w:sz w:val="24"/>
                        </w:rPr>
                      </w:pPr>
                      <w:bookmarkStart w:id="262" w:name="_Toc46331642"/>
                      <w:r>
                        <w:t xml:space="preserve">Figura </w:t>
                      </w:r>
                      <w:fldSimple w:instr=" SEQ Figura \* ARABIC ">
                        <w:r w:rsidR="00000DDA">
                          <w:rPr>
                            <w:noProof/>
                          </w:rPr>
                          <w:t>4</w:t>
                        </w:r>
                      </w:fldSimple>
                      <w:r>
                        <w:t xml:space="preserve">: </w:t>
                      </w:r>
                      <w:r w:rsidRPr="003C3062">
                        <w:t>IceZ</w:t>
                      </w:r>
                      <w:r>
                        <w:t>UM</w:t>
                      </w:r>
                      <w:r w:rsidRPr="003C3062">
                        <w:t xml:space="preserve"> Alhambra II</w:t>
                      </w:r>
                      <w:bookmarkEnd w:id="262"/>
                    </w:p>
                  </w:txbxContent>
                </v:textbox>
                <w10:wrap type="topAndBottom"/>
              </v:shape>
            </w:pict>
          </mc:Fallback>
        </mc:AlternateContent>
      </w:r>
      <w:r>
        <w:rPr>
          <w:noProof/>
          <w:lang w:eastAsia="es-ES"/>
        </w:rPr>
        <w:drawing>
          <wp:anchor distT="0" distB="0" distL="114300" distR="114300" simplePos="0" relativeHeight="251662336" behindDoc="0" locked="0" layoutInCell="1" allowOverlap="1" wp14:anchorId="3B4FF5AF" wp14:editId="7AD09C51">
            <wp:simplePos x="0" y="0"/>
            <wp:positionH relativeFrom="margin">
              <wp:align>center</wp:align>
            </wp:positionH>
            <wp:positionV relativeFrom="paragraph">
              <wp:posOffset>395605</wp:posOffset>
            </wp:positionV>
            <wp:extent cx="3166110" cy="2504440"/>
            <wp:effectExtent l="0" t="0" r="0" b="0"/>
            <wp:wrapTopAndBottom/>
            <wp:docPr id="8" name="Imagen 8" descr="Alhambra II is here ! – Alhambra 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hambra II is here ! – Alhambra Bi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66110" cy="2504440"/>
                    </a:xfrm>
                    <a:prstGeom prst="rect">
                      <a:avLst/>
                    </a:prstGeom>
                    <a:noFill/>
                    <a:ln>
                      <a:noFill/>
                    </a:ln>
                  </pic:spPr>
                </pic:pic>
              </a:graphicData>
            </a:graphic>
          </wp:anchor>
        </w:drawing>
      </w:r>
      <w:r w:rsidR="000B699A">
        <w:t>Ejemplos de código</w:t>
      </w:r>
      <w:del w:id="263" w:author="Encarnación Castillo" w:date="2020-05-11T02:45:00Z">
        <w:r w:rsidR="0053677E" w:rsidRPr="0053677E" w:rsidDel="007E5EE4">
          <w:rPr>
            <w:noProof/>
          </w:rPr>
          <w:delText xml:space="preserve"> </w:delText>
        </w:r>
      </w:del>
      <w:r w:rsidR="002060EE">
        <w:t>Entre las características principales de la placa destacan</w:t>
      </w:r>
      <w:r w:rsidR="001C4620">
        <w:t xml:space="preserve"> las siguientes</w:t>
      </w:r>
      <w:r w:rsidR="002060EE">
        <w:t>:</w:t>
      </w:r>
    </w:p>
    <w:p w14:paraId="7DC066F7" w14:textId="564CA05E" w:rsidR="002060EE" w:rsidRDefault="002060EE" w:rsidP="003E394D">
      <w:pPr>
        <w:pStyle w:val="Prrafodelista"/>
        <w:numPr>
          <w:ilvl w:val="0"/>
          <w:numId w:val="9"/>
        </w:numPr>
      </w:pPr>
      <w:r>
        <w:t>FPGA ICE40HX4K.</w:t>
      </w:r>
    </w:p>
    <w:p w14:paraId="44AEE9B9" w14:textId="28492860" w:rsidR="002060EE" w:rsidRDefault="002060EE" w:rsidP="003E394D">
      <w:pPr>
        <w:pStyle w:val="Prrafodelista"/>
        <w:numPr>
          <w:ilvl w:val="0"/>
          <w:numId w:val="9"/>
        </w:numPr>
      </w:pPr>
      <w:r>
        <w:t>Compatible con IceStorm toolchain e IceStudio.</w:t>
      </w:r>
    </w:p>
    <w:p w14:paraId="199EBE46" w14:textId="63A91A93" w:rsidR="002060EE" w:rsidRDefault="002060EE" w:rsidP="003E394D">
      <w:pPr>
        <w:pStyle w:val="Prrafodelista"/>
        <w:numPr>
          <w:ilvl w:val="0"/>
          <w:numId w:val="9"/>
        </w:numPr>
      </w:pPr>
      <w:r>
        <w:t>Formato idéntico a Arduino Uno (</w:t>
      </w:r>
      <w:r w:rsidR="00B707D4">
        <w:t>compatible,</w:t>
      </w:r>
      <w:r>
        <w:t xml:space="preserve"> por lo tanto, con sus shields).</w:t>
      </w:r>
    </w:p>
    <w:p w14:paraId="0739C0BE" w14:textId="72F16FAC" w:rsidR="002060EE" w:rsidRDefault="002060EE" w:rsidP="003E394D">
      <w:pPr>
        <w:pStyle w:val="Prrafodelista"/>
        <w:numPr>
          <w:ilvl w:val="0"/>
          <w:numId w:val="9"/>
        </w:numPr>
      </w:pPr>
      <w:r>
        <w:t>Programable mediante USB gracias al chip FTDI2232H.</w:t>
      </w:r>
    </w:p>
    <w:p w14:paraId="091FED5A" w14:textId="791A7573" w:rsidR="002060EE" w:rsidRDefault="002060EE" w:rsidP="003E394D">
      <w:pPr>
        <w:pStyle w:val="Prrafodelista"/>
        <w:numPr>
          <w:ilvl w:val="0"/>
          <w:numId w:val="9"/>
        </w:numPr>
      </w:pPr>
      <w:r>
        <w:t>32Mb de memoria flash.</w:t>
      </w:r>
    </w:p>
    <w:p w14:paraId="12BEFBAD" w14:textId="3294D6EA" w:rsidR="002060EE" w:rsidRPr="00D57D7B" w:rsidRDefault="002060EE" w:rsidP="003E394D">
      <w:pPr>
        <w:pStyle w:val="Prrafodelista"/>
        <w:numPr>
          <w:ilvl w:val="0"/>
          <w:numId w:val="9"/>
        </w:numPr>
        <w:rPr>
          <w:lang w:val="en-GB"/>
        </w:rPr>
      </w:pPr>
      <w:r w:rsidRPr="00D57D7B">
        <w:rPr>
          <w:lang w:val="en-GB"/>
        </w:rPr>
        <w:t>20 GPIO pins.</w:t>
      </w:r>
    </w:p>
    <w:p w14:paraId="1FDA3852" w14:textId="59BF061B" w:rsidR="002060EE" w:rsidRDefault="002060EE" w:rsidP="003E394D">
      <w:pPr>
        <w:pStyle w:val="Prrafodelista"/>
        <w:numPr>
          <w:ilvl w:val="0"/>
          <w:numId w:val="9"/>
        </w:numPr>
      </w:pPr>
      <w:r>
        <w:t xml:space="preserve">Un </w:t>
      </w:r>
      <w:r w:rsidR="001C4620">
        <w:t>ADC</w:t>
      </w:r>
      <w:r>
        <w:t xml:space="preserve"> de 12 bits y 4 canales.</w:t>
      </w:r>
    </w:p>
    <w:p w14:paraId="7C85A3EA" w14:textId="2A8F3ED6" w:rsidR="002060EE" w:rsidRDefault="002060EE" w:rsidP="003E394D">
      <w:pPr>
        <w:pStyle w:val="Prrafodelista"/>
        <w:numPr>
          <w:ilvl w:val="0"/>
          <w:numId w:val="9"/>
        </w:numPr>
      </w:pPr>
      <w:r>
        <w:t>Oscilador de 12MHz</w:t>
      </w:r>
      <w:r w:rsidR="006B794F">
        <w:t>.</w:t>
      </w:r>
    </w:p>
    <w:p w14:paraId="6BCABA09" w14:textId="2F489F0E" w:rsidR="002060EE" w:rsidRDefault="002060EE" w:rsidP="003E394D">
      <w:pPr>
        <w:pStyle w:val="Prrafodelista"/>
        <w:numPr>
          <w:ilvl w:val="0"/>
          <w:numId w:val="9"/>
        </w:numPr>
      </w:pPr>
      <w:r>
        <w:t>2 switches de propósito general</w:t>
      </w:r>
      <w:r w:rsidR="006B794F">
        <w:t>.</w:t>
      </w:r>
    </w:p>
    <w:p w14:paraId="2364F575" w14:textId="2EB23116" w:rsidR="002060EE" w:rsidRDefault="006B794F" w:rsidP="003E394D">
      <w:pPr>
        <w:pStyle w:val="Prrafodelista"/>
        <w:numPr>
          <w:ilvl w:val="0"/>
          <w:numId w:val="9"/>
        </w:numPr>
      </w:pPr>
      <w:r>
        <w:t>Botón reset.</w:t>
      </w:r>
    </w:p>
    <w:p w14:paraId="059A9D7F" w14:textId="4C083D73" w:rsidR="006B794F" w:rsidRDefault="006B794F" w:rsidP="003E394D">
      <w:pPr>
        <w:pStyle w:val="Prrafodelista"/>
        <w:numPr>
          <w:ilvl w:val="0"/>
          <w:numId w:val="9"/>
        </w:numPr>
      </w:pPr>
      <w:r>
        <w:t>Alimentado mediante USB (</w:t>
      </w:r>
      <w:r w:rsidR="00C90E6C">
        <w:t xml:space="preserve">5V </w:t>
      </w:r>
      <w:r>
        <w:t>hasta 4.8</w:t>
      </w:r>
      <w:r w:rsidR="00C912DC">
        <w:t>ª</w:t>
      </w:r>
      <w:r>
        <w:t>)</w:t>
      </w:r>
    </w:p>
    <w:p w14:paraId="28140047" w14:textId="00096C3D" w:rsidR="002F3F0F" w:rsidRDefault="002F3F0F" w:rsidP="00C912DC">
      <w:pPr>
        <w:pStyle w:val="Textoindependiente"/>
      </w:pPr>
      <w:r>
        <w:lastRenderedPageBreak/>
        <w:t>Siendo ésta un gran punto de partida para nuestra placa, pero que iremos</w:t>
      </w:r>
      <w:r w:rsidR="005A3885">
        <w:t xml:space="preserve"> m</w:t>
      </w:r>
      <w:r w:rsidR="001C4620" w:rsidRPr="001C4620">
        <w:t>odificando según las necesidades que se vayan fijando.</w:t>
      </w:r>
      <w:r w:rsidR="005D5C13">
        <w:t xml:space="preserve"> </w:t>
      </w:r>
      <w:commentRangeStart w:id="264"/>
      <w:r w:rsidR="005D5C13">
        <w:t>Además, la usaremos para realizar distintas pruebas sobre nuestro diseño.</w:t>
      </w:r>
      <w:commentRangeEnd w:id="264"/>
      <w:r w:rsidR="005D5C13">
        <w:rPr>
          <w:rStyle w:val="Refdecomentario"/>
        </w:rPr>
        <w:commentReference w:id="264"/>
      </w:r>
    </w:p>
    <w:p w14:paraId="0C9CCD5F" w14:textId="2B64A7E1" w:rsidR="0086334E" w:rsidRPr="00D67621" w:rsidRDefault="0086334E" w:rsidP="003E394D">
      <w:pPr>
        <w:pStyle w:val="Ttulo4"/>
        <w:numPr>
          <w:ilvl w:val="3"/>
          <w:numId w:val="3"/>
        </w:numPr>
        <w:rPr>
          <w:i w:val="0"/>
          <w:iCs w:val="0"/>
        </w:rPr>
      </w:pPr>
      <w:r w:rsidRPr="00D67621">
        <w:rPr>
          <w:i w:val="0"/>
          <w:iCs w:val="0"/>
        </w:rPr>
        <w:t>FPGAwars</w:t>
      </w:r>
    </w:p>
    <w:p w14:paraId="74FFE2D2" w14:textId="77777777" w:rsidR="00C90E6C" w:rsidRDefault="00C90E6C" w:rsidP="00C912DC">
      <w:pPr>
        <w:pStyle w:val="Textoindependienteprimerasangra"/>
      </w:pPr>
      <w:r>
        <w:rPr>
          <w:noProof/>
        </w:rPr>
        <mc:AlternateContent>
          <mc:Choice Requires="wps">
            <w:drawing>
              <wp:anchor distT="0" distB="0" distL="114300" distR="114300" simplePos="0" relativeHeight="251675648" behindDoc="0" locked="0" layoutInCell="1" allowOverlap="1" wp14:anchorId="2CFF18C4" wp14:editId="1EA14AFD">
                <wp:simplePos x="0" y="0"/>
                <wp:positionH relativeFrom="margin">
                  <wp:align>center</wp:align>
                </wp:positionH>
                <wp:positionV relativeFrom="paragraph">
                  <wp:posOffset>3749785</wp:posOffset>
                </wp:positionV>
                <wp:extent cx="2455545" cy="635"/>
                <wp:effectExtent l="0" t="0" r="1905" b="0"/>
                <wp:wrapTopAndBottom/>
                <wp:docPr id="21" name="Cuadro de texto 21"/>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72B83976" w14:textId="5BF84462" w:rsidR="00847D57" w:rsidRPr="0086338C" w:rsidRDefault="00847D57" w:rsidP="008B4CA2">
                            <w:pPr>
                              <w:pStyle w:val="Descripcin"/>
                              <w:rPr>
                                <w:noProof/>
                                <w:sz w:val="24"/>
                              </w:rPr>
                            </w:pPr>
                            <w:bookmarkStart w:id="265" w:name="_Toc46331643"/>
                            <w:r>
                              <w:t xml:space="preserve">Figura </w:t>
                            </w:r>
                            <w:fldSimple w:instr=" SEQ Figura \* ARABIC ">
                              <w:r w:rsidR="00000DDA">
                                <w:rPr>
                                  <w:noProof/>
                                </w:rPr>
                                <w:t>5</w:t>
                              </w:r>
                            </w:fldSimple>
                            <w:r>
                              <w:t xml:space="preserve">: </w:t>
                            </w:r>
                            <w:r w:rsidRPr="00825177">
                              <w:t>Logotipo FPGAwars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F18C4" id="Cuadro de texto 21" o:spid="_x0000_s1029" type="#_x0000_t202" style="position:absolute;left:0;text-align:left;margin-left:0;margin-top:295.25pt;width:193.3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" stroked="f">
                <v:textbox style="mso-fit-shape-to-text:t" inset="0,0,0,0">
                  <w:txbxContent>
                    <w:p w14:paraId="72B83976" w14:textId="5BF84462" w:rsidR="00847D57" w:rsidRPr="0086338C" w:rsidRDefault="00847D57" w:rsidP="008B4CA2">
                      <w:pPr>
                        <w:pStyle w:val="Descripcin"/>
                        <w:rPr>
                          <w:noProof/>
                          <w:sz w:val="24"/>
                        </w:rPr>
                      </w:pPr>
                      <w:bookmarkStart w:id="266" w:name="_Toc46331643"/>
                      <w:r>
                        <w:t xml:space="preserve">Figura </w:t>
                      </w:r>
                      <w:fldSimple w:instr=" SEQ Figura \* ARABIC ">
                        <w:r w:rsidR="00000DDA">
                          <w:rPr>
                            <w:noProof/>
                          </w:rPr>
                          <w:t>5</w:t>
                        </w:r>
                      </w:fldSimple>
                      <w:r>
                        <w:t xml:space="preserve">: </w:t>
                      </w:r>
                      <w:r w:rsidRPr="00825177">
                        <w:t>Logotipo FPGAwars</w:t>
                      </w:r>
                      <w:bookmarkEnd w:id="266"/>
                    </w:p>
                  </w:txbxContent>
                </v:textbox>
                <w10:wrap type="topAndBottom" anchorx="margin"/>
              </v:shape>
            </w:pict>
          </mc:Fallback>
        </mc:AlternateContent>
      </w:r>
      <w:r>
        <w:rPr>
          <w:noProof/>
          <w:lang w:eastAsia="es-ES"/>
        </w:rPr>
        <w:drawing>
          <wp:anchor distT="0" distB="0" distL="114300" distR="114300" simplePos="0" relativeHeight="251665408" behindDoc="0" locked="0" layoutInCell="1" allowOverlap="1" wp14:anchorId="56E564E9" wp14:editId="4DE5AB5E">
            <wp:simplePos x="0" y="0"/>
            <wp:positionH relativeFrom="margin">
              <wp:align>center</wp:align>
            </wp:positionH>
            <wp:positionV relativeFrom="paragraph">
              <wp:posOffset>1252441</wp:posOffset>
            </wp:positionV>
            <wp:extent cx="2455545" cy="2455545"/>
            <wp:effectExtent l="0" t="0" r="0" b="0"/>
            <wp:wrapTopAndBottom/>
            <wp:docPr id="10" name="Imagen 10" descr="FPGAwar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GAwars · GitHu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5545"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334E">
        <w:t xml:space="preserve">FPGAwars </w:t>
      </w:r>
      <w:r w:rsidR="00B218F0">
        <w:t>[18] (figura</w:t>
      </w:r>
      <w:r>
        <w:t xml:space="preserve"> 5) </w:t>
      </w:r>
      <w:r w:rsidR="0086334E">
        <w:t xml:space="preserve">es un proyecto </w:t>
      </w:r>
      <w:r w:rsidR="0090234C">
        <w:t>para acercar el mundo de las FPGAs libres y la electrónica digital en general a todo tipo de usuarios. La plataforma,</w:t>
      </w:r>
      <w:r>
        <w:t xml:space="preserve"> que reside </w:t>
      </w:r>
      <w:r w:rsidR="0090234C">
        <w:t>en GitHub, aporta material de libre acceso para</w:t>
      </w:r>
      <w:r w:rsidRPr="00C90E6C">
        <w:t xml:space="preserve"> adquirir conocimientos en diferentes campos, como</w:t>
      </w:r>
      <w:r w:rsidR="0090234C">
        <w:t xml:space="preserve"> FPGAs, Verilog y circuitos digitales. También</w:t>
      </w:r>
      <w:r w:rsidR="009736FB">
        <w:t xml:space="preserve"> </w:t>
      </w:r>
      <w:r w:rsidR="0090234C">
        <w:t xml:space="preserve">realizan </w:t>
      </w:r>
      <w:r w:rsidR="008B678C">
        <w:t xml:space="preserve">diversos </w:t>
      </w:r>
      <w:r w:rsidR="0090234C">
        <w:t>talleres y charlas de</w:t>
      </w:r>
      <w:r w:rsidR="008B678C">
        <w:t xml:space="preserve"> divulgación.</w:t>
      </w:r>
    </w:p>
    <w:p w14:paraId="21DA3202" w14:textId="732A40A3" w:rsidR="0090234C" w:rsidRDefault="00C90E6C" w:rsidP="00C912DC">
      <w:pPr>
        <w:pStyle w:val="Textoindependiente"/>
        <w:rPr>
          <w:noProof/>
        </w:rPr>
      </w:pPr>
      <w:r>
        <w:rPr>
          <w:noProof/>
        </w:rPr>
        <w:t>Parte del equipo de FPGAwars son los responsables del diseño, fabricación y comercialización de la Ice</w:t>
      </w:r>
      <w:r w:rsidR="00E8699E">
        <w:rPr>
          <w:noProof/>
        </w:rPr>
        <w:t>ZUM</w:t>
      </w:r>
      <w:r>
        <w:rPr>
          <w:noProof/>
        </w:rPr>
        <w:t xml:space="preserve"> Alhambra así como del editor de código para FPGAs libres que veremos más adelante, IceStudio.</w:t>
      </w:r>
    </w:p>
    <w:p w14:paraId="079CEA36" w14:textId="191B85B8" w:rsidR="00BC7E79" w:rsidRDefault="00BC7E79" w:rsidP="003E394D">
      <w:pPr>
        <w:pStyle w:val="Ttulo2"/>
        <w:numPr>
          <w:ilvl w:val="1"/>
          <w:numId w:val="3"/>
        </w:numPr>
      </w:pPr>
      <w:bookmarkStart w:id="267" w:name="_Ref36380819"/>
      <w:bookmarkStart w:id="268" w:name="_Toc46255157"/>
      <w:r>
        <w:t>Microcontrolador</w:t>
      </w:r>
      <w:bookmarkEnd w:id="267"/>
      <w:bookmarkEnd w:id="268"/>
    </w:p>
    <w:p w14:paraId="07F7B64A" w14:textId="77777777" w:rsidR="00B87213" w:rsidRPr="00B87213" w:rsidRDefault="00B87213" w:rsidP="00B87213"/>
    <w:p w14:paraId="4E8E3C4A" w14:textId="1A68FA23" w:rsidR="00497005" w:rsidRDefault="00497005" w:rsidP="003E394D">
      <w:pPr>
        <w:pStyle w:val="Ttulo3"/>
        <w:numPr>
          <w:ilvl w:val="2"/>
          <w:numId w:val="3"/>
        </w:numPr>
      </w:pPr>
      <w:bookmarkStart w:id="269" w:name="_Toc46255158"/>
      <w:r>
        <w:t>Introducción a los microcontroladores</w:t>
      </w:r>
      <w:bookmarkEnd w:id="269"/>
    </w:p>
    <w:p w14:paraId="48E60982" w14:textId="77777777" w:rsidR="00736AA9" w:rsidRPr="00736AA9" w:rsidRDefault="00736AA9" w:rsidP="00736AA9"/>
    <w:p w14:paraId="5D116014" w14:textId="585A4CB6" w:rsidR="00A35E34" w:rsidRDefault="0041351C" w:rsidP="00C912DC">
      <w:pPr>
        <w:pStyle w:val="Textoindependienteprimerasangra"/>
      </w:pPr>
      <w:r>
        <w:t xml:space="preserve">En este apartado se introducirá el concepto de </w:t>
      </w:r>
      <w:r w:rsidR="000F5F5E">
        <w:t>microcontrolador,</w:t>
      </w:r>
      <w:r>
        <w:t xml:space="preserve"> así como </w:t>
      </w:r>
      <w:r w:rsidR="000F5F5E">
        <w:t xml:space="preserve">algunos de sus componentes, características y aplicaciones más relevantes. </w:t>
      </w:r>
      <w:r w:rsidR="00A35E34">
        <w:t>Un microcontrolador</w:t>
      </w:r>
      <w:r w:rsidR="00C90E6C">
        <w:t xml:space="preserve"> [19]</w:t>
      </w:r>
      <w:r w:rsidR="00A35E34">
        <w:t xml:space="preserve"> es un circuito integrado programable, capaz de ejecutar una serie de órdenes almacenadas en su memoria. </w:t>
      </w:r>
      <w:r w:rsidR="00780FD1">
        <w:t>El primer microcontrolador de la historia fue el Intel 4004 de 4 bits fabricado en 1971</w:t>
      </w:r>
      <w:r w:rsidR="00C90E6C">
        <w:t xml:space="preserve"> [20]</w:t>
      </w:r>
      <w:r w:rsidR="00780FD1">
        <w:t xml:space="preserve">. </w:t>
      </w:r>
      <w:r w:rsidR="00C90E6C">
        <w:t>Los microcontroladores suelen</w:t>
      </w:r>
      <w:r w:rsidR="00A35E34">
        <w:t xml:space="preserve"> estar definidos por el número de bits y la frecuencia de reloj a la que operan. </w:t>
      </w:r>
      <w:r w:rsidR="00B33E1B" w:rsidRPr="00B33E1B">
        <w:t xml:space="preserve">En la figura 6 se muestran los componentes de un </w:t>
      </w:r>
      <w:r w:rsidR="00B33E1B" w:rsidRPr="00B33E1B">
        <w:lastRenderedPageBreak/>
        <w:t>microcontrolador, que</w:t>
      </w:r>
      <w:r w:rsidR="00B33E1B" w:rsidRPr="00B33E1B" w:rsidDel="00D82FE9">
        <w:t xml:space="preserve"> </w:t>
      </w:r>
      <w:r w:rsidR="00B33E1B">
        <w:t>i</w:t>
      </w:r>
      <w:r w:rsidR="00A35E34">
        <w:t>ncluye las tres principales unidades funcionales de un computador:</w:t>
      </w:r>
    </w:p>
    <w:p w14:paraId="3A4F5C04" w14:textId="66DC3DD7" w:rsidR="00A35E34" w:rsidRDefault="00A35E34" w:rsidP="003E394D">
      <w:pPr>
        <w:pStyle w:val="Prrafodelista"/>
        <w:numPr>
          <w:ilvl w:val="0"/>
          <w:numId w:val="12"/>
        </w:numPr>
      </w:pPr>
      <w:r>
        <w:t>Unidad central de procesamiento</w:t>
      </w:r>
      <w:r w:rsidR="00780FD1">
        <w:t xml:space="preserve">: </w:t>
      </w:r>
      <w:r w:rsidR="00780FD1" w:rsidRPr="00780FD1">
        <w:t>que interpreta las instrucciones de</w:t>
      </w:r>
      <w:r w:rsidR="00780FD1">
        <w:t xml:space="preserve">l programa </w:t>
      </w:r>
      <w:r w:rsidR="00780FD1" w:rsidRPr="00780FD1">
        <w:t>mediante la realización de las operaciones básicas aritméticas, lógicas y de entrada/salida del sistema</w:t>
      </w:r>
    </w:p>
    <w:p w14:paraId="480658C1" w14:textId="685C7BCD" w:rsidR="00A35E34" w:rsidRDefault="00A35E34" w:rsidP="003E394D">
      <w:pPr>
        <w:pStyle w:val="Prrafodelista"/>
        <w:numPr>
          <w:ilvl w:val="0"/>
          <w:numId w:val="12"/>
        </w:numPr>
      </w:pPr>
      <w:r>
        <w:t>Memoria</w:t>
      </w:r>
      <w:r w:rsidR="00780FD1">
        <w:t xml:space="preserve">: </w:t>
      </w:r>
      <w:r w:rsidR="00780FD1" w:rsidRPr="00780FD1">
        <w:t>que almacena datos durante algún periodo de tiempo</w:t>
      </w:r>
      <w:r w:rsidR="00780FD1">
        <w:t>.</w:t>
      </w:r>
    </w:p>
    <w:p w14:paraId="43C122D5" w14:textId="1AEADB38" w:rsidR="00A35E34" w:rsidRDefault="00A35E34" w:rsidP="003E394D">
      <w:pPr>
        <w:pStyle w:val="Prrafodelista"/>
        <w:numPr>
          <w:ilvl w:val="0"/>
          <w:numId w:val="12"/>
        </w:numPr>
      </w:pPr>
      <w:r>
        <w:t>Periféricos de entrada y/o salida</w:t>
      </w:r>
      <w:r w:rsidR="00780FD1">
        <w:t xml:space="preserve"> (I/O): que es </w:t>
      </w:r>
      <w:r w:rsidR="00780FD1" w:rsidRPr="00780FD1">
        <w:t xml:space="preserve">capaz de interactuar con los elementos externos </w:t>
      </w:r>
      <w:r w:rsidR="00B33E1B">
        <w:t>de</w:t>
      </w:r>
      <w:r w:rsidR="00780FD1">
        <w:t>l</w:t>
      </w:r>
      <w:r w:rsidR="00780FD1" w:rsidRPr="00780FD1">
        <w:t xml:space="preserve"> sistema de forma bidireccional</w:t>
      </w:r>
      <w:r w:rsidR="00780FD1">
        <w:t>.</w:t>
      </w:r>
    </w:p>
    <w:p w14:paraId="35C738DE" w14:textId="77777777" w:rsidR="00B33E1B" w:rsidRDefault="00B33E1B" w:rsidP="00B33E1B">
      <w:pPr>
        <w:pStyle w:val="Descripcin"/>
        <w:jc w:val="center"/>
      </w:pPr>
      <w:r>
        <w:rPr>
          <w:noProof/>
          <w:lang w:eastAsia="es-ES"/>
        </w:rPr>
        <w:drawing>
          <wp:inline distT="0" distB="0" distL="0" distR="0" wp14:anchorId="5E1CE815" wp14:editId="6AEE02F0">
            <wp:extent cx="4810540" cy="2677928"/>
            <wp:effectExtent l="0" t="0" r="9525" b="8255"/>
            <wp:docPr id="11" name="Imagen 11" descr="Qué es un microcontrolador? Introducción para principi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un microcontrolador? Introducción para principiant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2739" cy="2684719"/>
                    </a:xfrm>
                    <a:prstGeom prst="rect">
                      <a:avLst/>
                    </a:prstGeom>
                    <a:noFill/>
                    <a:ln>
                      <a:noFill/>
                    </a:ln>
                  </pic:spPr>
                </pic:pic>
              </a:graphicData>
            </a:graphic>
          </wp:inline>
        </w:drawing>
      </w:r>
    </w:p>
    <w:p w14:paraId="0D107C17" w14:textId="6CAED5AA" w:rsidR="00B33E1B" w:rsidRDefault="00B33E1B" w:rsidP="00B33E1B">
      <w:pPr>
        <w:pStyle w:val="Descripcin"/>
        <w:jc w:val="center"/>
      </w:pPr>
      <w:bookmarkStart w:id="270" w:name="_Toc46331644"/>
      <w:r>
        <w:t xml:space="preserve">Figura </w:t>
      </w:r>
      <w:fldSimple w:instr=" SEQ Figura \* ARABIC ">
        <w:r w:rsidR="00000DDA">
          <w:rPr>
            <w:noProof/>
          </w:rPr>
          <w:t>6</w:t>
        </w:r>
      </w:fldSimple>
      <w:r>
        <w:t xml:space="preserve">: </w:t>
      </w:r>
      <w:r w:rsidRPr="00DC1951">
        <w:t>Componentes de un microcontrolador</w:t>
      </w:r>
      <w:bookmarkEnd w:id="270"/>
    </w:p>
    <w:p w14:paraId="40ADA9F9" w14:textId="4C754550" w:rsidR="00A35E34" w:rsidRDefault="00780FD1" w:rsidP="00C912DC">
      <w:pPr>
        <w:pStyle w:val="Textoindependiente"/>
      </w:pPr>
      <w:r>
        <w:t xml:space="preserve">A la hora de elegir un microcontrolador es muy importante conocer las especificaciones </w:t>
      </w:r>
      <w:r w:rsidR="00B33E1B">
        <w:t>que requiere la aplicación</w:t>
      </w:r>
      <w:r>
        <w:t xml:space="preserve">, para poder así elegir un microcontrolador que optimice el coste y su consumo de energía. El hecho de que contenga todos los circuitos necesarios para funcionar lo diferencian de un microprocesador, el cual necesita de elementos externos de memoria y periféricos de I/O para trabajar. </w:t>
      </w:r>
    </w:p>
    <w:p w14:paraId="1FC9744F" w14:textId="60C07984" w:rsidR="00B33E1B" w:rsidRDefault="006200E0" w:rsidP="00C912DC">
      <w:pPr>
        <w:pStyle w:val="Textoindependiente"/>
      </w:pPr>
      <w:r>
        <w:t>Un micro</w:t>
      </w:r>
      <w:r w:rsidR="00C8000F">
        <w:t>controlador</w:t>
      </w:r>
      <w:r>
        <w:t>, como cualquier otra computadora, está basada en una de las arquitecturas</w:t>
      </w:r>
      <w:r w:rsidR="00B33E1B">
        <w:t xml:space="preserve"> descritas a continuación:</w:t>
      </w:r>
    </w:p>
    <w:p w14:paraId="29D252D1" w14:textId="1A3D6CCB" w:rsidR="006200E0" w:rsidRDefault="006200E0" w:rsidP="00920BFA">
      <w:pPr>
        <w:pStyle w:val="Ttulo4"/>
        <w:numPr>
          <w:ilvl w:val="0"/>
          <w:numId w:val="48"/>
        </w:numPr>
      </w:pPr>
      <w:r>
        <w:t>Arquitectura Von Neumann</w:t>
      </w:r>
    </w:p>
    <w:p w14:paraId="3F927824" w14:textId="720C47C1" w:rsidR="006200E0" w:rsidRDefault="006200E0" w:rsidP="00C912DC">
      <w:pPr>
        <w:pStyle w:val="Textoindependiente"/>
      </w:pPr>
      <w:r>
        <w:t>La arquitectura Von Neumann</w:t>
      </w:r>
      <w:ins w:id="271" w:author="Encarnación Castillo" w:date="2020-05-11T03:04:00Z">
        <w:r w:rsidR="00D82FE9">
          <w:t xml:space="preserve"> </w:t>
        </w:r>
      </w:ins>
      <w:r w:rsidR="00B33E1B">
        <w:t>[21] (figura 7)</w:t>
      </w:r>
      <w:r>
        <w:t xml:space="preserve"> utiliza la misma memoria</w:t>
      </w:r>
      <w:r w:rsidR="009906BF">
        <w:t xml:space="preserve"> (RAM)</w:t>
      </w:r>
      <w:r>
        <w:t xml:space="preserve"> tanto para las instrucciones como para los datos</w:t>
      </w:r>
      <w:r w:rsidR="009906BF">
        <w:t>, por lo que no puede realizar simultáneamente una búsqueda de instrucciones y una operación de datos.</w:t>
      </w:r>
    </w:p>
    <w:p w14:paraId="7C844DF4" w14:textId="77777777" w:rsidR="00B33E1B" w:rsidRDefault="006200E0" w:rsidP="00B33E1B">
      <w:pPr>
        <w:keepNext/>
        <w:jc w:val="center"/>
      </w:pPr>
      <w:r>
        <w:rPr>
          <w:noProof/>
          <w:lang w:eastAsia="es-ES"/>
        </w:rPr>
        <w:lastRenderedPageBreak/>
        <w:drawing>
          <wp:inline distT="0" distB="0" distL="0" distR="0" wp14:anchorId="203E0324" wp14:editId="3DC368EB">
            <wp:extent cx="3323645" cy="2381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0050" cy="2464928"/>
                    </a:xfrm>
                    <a:prstGeom prst="rect">
                      <a:avLst/>
                    </a:prstGeom>
                    <a:noFill/>
                    <a:ln>
                      <a:noFill/>
                    </a:ln>
                  </pic:spPr>
                </pic:pic>
              </a:graphicData>
            </a:graphic>
          </wp:inline>
        </w:drawing>
      </w:r>
    </w:p>
    <w:p w14:paraId="59211222" w14:textId="2BE0E6BB" w:rsidR="006200E0" w:rsidRDefault="00B33E1B" w:rsidP="00B33E1B">
      <w:pPr>
        <w:pStyle w:val="Descripcin"/>
        <w:jc w:val="center"/>
      </w:pPr>
      <w:bookmarkStart w:id="272" w:name="_Toc46331645"/>
      <w:r>
        <w:t xml:space="preserve">Figura </w:t>
      </w:r>
      <w:fldSimple w:instr=" SEQ Figura \* ARABIC ">
        <w:r w:rsidR="00000DDA">
          <w:rPr>
            <w:noProof/>
          </w:rPr>
          <w:t>7</w:t>
        </w:r>
      </w:fldSimple>
      <w:r>
        <w:t xml:space="preserve">: </w:t>
      </w:r>
      <w:r w:rsidRPr="00914B65">
        <w:t>Arquitectura Von Neumann</w:t>
      </w:r>
      <w:bookmarkEnd w:id="272"/>
    </w:p>
    <w:p w14:paraId="2088A2A5" w14:textId="484DE54C" w:rsidR="009906BF" w:rsidRDefault="009906BF" w:rsidP="00920BFA">
      <w:pPr>
        <w:pStyle w:val="Ttulo4"/>
        <w:numPr>
          <w:ilvl w:val="0"/>
          <w:numId w:val="48"/>
        </w:numPr>
      </w:pPr>
      <w:r>
        <w:t>Arquitectura Harvard</w:t>
      </w:r>
    </w:p>
    <w:p w14:paraId="6F627FD4" w14:textId="6D7E9F58" w:rsidR="009906BF" w:rsidRDefault="009906BF" w:rsidP="00C912DC">
      <w:pPr>
        <w:pStyle w:val="Textoindependiente"/>
      </w:pPr>
      <w:r>
        <w:t xml:space="preserve">La arquitectura Harvard </w:t>
      </w:r>
      <w:r w:rsidR="00B33E1B">
        <w:t xml:space="preserve">[22] (figura 8) </w:t>
      </w:r>
      <w:r>
        <w:t>es una sucesora de las Von Neumann que trata de corregir el cuello de botella que se forma al compartir la memoria para datos e instrucciones. Para ello, esta arquitectura dispone de una memoria para datos y otra para instrucciones</w:t>
      </w:r>
      <w:r w:rsidR="00B33E1B">
        <w:t>,</w:t>
      </w:r>
      <w:r>
        <w:t xml:space="preserve"> cada una con su respectivo bus. Además, cada bus está segregado en datos, direcciones y control. La desventaja de esta arquitectura es, por tanto, el </w:t>
      </w:r>
      <w:r w:rsidR="00B33E1B">
        <w:t>número</w:t>
      </w:r>
      <w:r>
        <w:t xml:space="preserve"> de líneas de I/O que requiere el micro</w:t>
      </w:r>
      <w:r w:rsidR="00825048">
        <w:t>controlador</w:t>
      </w:r>
      <w:r>
        <w:t>. Es la arquitectura más usada hoy en día, tanto en computadoras como en microcontroladores.</w:t>
      </w:r>
    </w:p>
    <w:p w14:paraId="426949F1" w14:textId="77777777" w:rsidR="00B33E1B" w:rsidRDefault="009906BF" w:rsidP="00B33E1B">
      <w:pPr>
        <w:keepNext/>
        <w:jc w:val="center"/>
      </w:pPr>
      <w:r>
        <w:rPr>
          <w:noProof/>
          <w:lang w:eastAsia="es-ES"/>
        </w:rPr>
        <w:drawing>
          <wp:inline distT="0" distB="0" distL="0" distR="0" wp14:anchorId="4285A506" wp14:editId="0D6608DB">
            <wp:extent cx="2854325" cy="18205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4325" cy="1820545"/>
                    </a:xfrm>
                    <a:prstGeom prst="rect">
                      <a:avLst/>
                    </a:prstGeom>
                    <a:noFill/>
                    <a:ln>
                      <a:noFill/>
                    </a:ln>
                  </pic:spPr>
                </pic:pic>
              </a:graphicData>
            </a:graphic>
          </wp:inline>
        </w:drawing>
      </w:r>
    </w:p>
    <w:p w14:paraId="06BD5F7B" w14:textId="7EA7A00F" w:rsidR="009906BF" w:rsidRDefault="00B33E1B" w:rsidP="00B33E1B">
      <w:pPr>
        <w:pStyle w:val="Descripcin"/>
        <w:jc w:val="center"/>
      </w:pPr>
      <w:bookmarkStart w:id="273" w:name="_Toc46331646"/>
      <w:r>
        <w:t xml:space="preserve">Figura </w:t>
      </w:r>
      <w:fldSimple w:instr=" SEQ Figura \* ARABIC ">
        <w:r w:rsidR="00000DDA">
          <w:rPr>
            <w:noProof/>
          </w:rPr>
          <w:t>8</w:t>
        </w:r>
      </w:fldSimple>
      <w:r>
        <w:t xml:space="preserve">: </w:t>
      </w:r>
      <w:r w:rsidRPr="00B46944">
        <w:t>Arquitectura Harvard</w:t>
      </w:r>
      <w:bookmarkEnd w:id="273"/>
    </w:p>
    <w:p w14:paraId="4070B4C0" w14:textId="00102000" w:rsidR="00A35E34" w:rsidRDefault="00102460" w:rsidP="00C912DC">
      <w:pPr>
        <w:pStyle w:val="Textoindependiente"/>
      </w:pPr>
      <w:r>
        <w:t xml:space="preserve">Para el diseño de nuestra placa </w:t>
      </w:r>
      <w:r w:rsidR="00B33E1B">
        <w:t xml:space="preserve">se ha </w:t>
      </w:r>
      <w:r w:rsidR="0047246E">
        <w:t>creído</w:t>
      </w:r>
      <w:r>
        <w:t xml:space="preserve"> conveniente entrar un poco más en detalle en dos elementos que, aunque no son exclusivos de los microcontroladores, s</w:t>
      </w:r>
      <w:r w:rsidR="00B33E1B">
        <w:t>í</w:t>
      </w:r>
      <w:r>
        <w:t xml:space="preserve"> que están presente en ellos. Dichos elementos son: la memoria y los periféricos.</w:t>
      </w:r>
    </w:p>
    <w:p w14:paraId="04C8E98B" w14:textId="74DF325E" w:rsidR="00102460" w:rsidRDefault="00102460" w:rsidP="00920BFA">
      <w:pPr>
        <w:pStyle w:val="Ttulo4"/>
        <w:numPr>
          <w:ilvl w:val="0"/>
          <w:numId w:val="48"/>
        </w:numPr>
      </w:pPr>
      <w:r w:rsidRPr="00060F9A">
        <w:t>Memoria</w:t>
      </w:r>
    </w:p>
    <w:p w14:paraId="319C3111" w14:textId="6D0CE1C1" w:rsidR="00102460" w:rsidRDefault="00BF6177" w:rsidP="00C912DC">
      <w:pPr>
        <w:pStyle w:val="Textoindependiente"/>
      </w:pPr>
      <w:r>
        <w:t>Como ya hemos comentado, la memoria se encarga de almacenar, ya sean datos o instrucciones</w:t>
      </w:r>
      <w:r w:rsidR="00562613">
        <w:t>, durante un periodo de tiempo</w:t>
      </w:r>
      <w:r>
        <w:t xml:space="preserve">. Existen distintos tipos de </w:t>
      </w:r>
      <w:r>
        <w:lastRenderedPageBreak/>
        <w:t xml:space="preserve">memorias cuyas características tales como capacidad, velocidad y volatilidad, difieren. A continuación, </w:t>
      </w:r>
      <w:r w:rsidR="00562613">
        <w:t xml:space="preserve">se </w:t>
      </w:r>
      <w:r>
        <w:t>explicar</w:t>
      </w:r>
      <w:r w:rsidR="00562613">
        <w:t>án</w:t>
      </w:r>
      <w:r>
        <w:t xml:space="preserve"> brevemente las más relacionadas con el diseño de la placa:</w:t>
      </w:r>
    </w:p>
    <w:p w14:paraId="45C1DF9C" w14:textId="223D8B0C" w:rsidR="00A35E34" w:rsidRDefault="00BF6177" w:rsidP="003E394D">
      <w:pPr>
        <w:pStyle w:val="Prrafodelista"/>
        <w:numPr>
          <w:ilvl w:val="0"/>
          <w:numId w:val="12"/>
        </w:numPr>
      </w:pPr>
      <w:r>
        <w:t>Memoria RAM: perteneciente al grupo de almacenamiento secundario, por detrás de las cachés. Cuentan con una alta velocidad de acceso, un almacenamiento limitado y pierden la información cuando dejan de estar alimentadas. Pueden ser estáticas (SRAM, no requiere de circuito de refresco) o dinámicas (DRAM, sí necesitan de circuito de refresco).</w:t>
      </w:r>
      <w:r w:rsidR="00456437">
        <w:t xml:space="preserve"> En microcontroladores se suelen utilizar para almacenar datos.</w:t>
      </w:r>
    </w:p>
    <w:p w14:paraId="538B4A5B" w14:textId="0AD6FEF9" w:rsidR="00456437" w:rsidRDefault="00456437" w:rsidP="003E394D">
      <w:pPr>
        <w:pStyle w:val="Prrafodelista"/>
        <w:numPr>
          <w:ilvl w:val="0"/>
          <w:numId w:val="12"/>
        </w:numPr>
      </w:pPr>
      <w:r>
        <w:t>Memoria</w:t>
      </w:r>
      <w:r w:rsidR="00562613">
        <w:t xml:space="preserve"> EEPROM</w:t>
      </w:r>
      <w:r>
        <w:t xml:space="preserve">: sucesora de las EPROM que permite, como su nombre indica, borrarse eléctricamente sin necesidad de un aparato de rayos ultravioleta. Son memorias no volátiles de sólo </w:t>
      </w:r>
      <w:r w:rsidR="00562613">
        <w:t xml:space="preserve">lectura. </w:t>
      </w:r>
      <w:r>
        <w:t xml:space="preserve">Cuentan con una velocidad mucho menor que las memorias RAM, un coste muy inferior y un almacenamiento similar. </w:t>
      </w:r>
      <w:r w:rsidR="00562613">
        <w:t>Frecuentemente u</w:t>
      </w:r>
      <w:r>
        <w:t>tilizadas en microcontroladores para el almacenamiento de las instrucciones del programa.</w:t>
      </w:r>
    </w:p>
    <w:p w14:paraId="2715E51E" w14:textId="60FA466E" w:rsidR="00132887" w:rsidRDefault="00132887" w:rsidP="003E394D">
      <w:pPr>
        <w:pStyle w:val="Prrafodelista"/>
        <w:numPr>
          <w:ilvl w:val="0"/>
          <w:numId w:val="12"/>
        </w:numPr>
      </w:pPr>
      <w:r>
        <w:t xml:space="preserve">Memoria flash: evolución de las EEPROM, permiten </w:t>
      </w:r>
      <w:r w:rsidR="00AC0C1D">
        <w:t>lectura y escritura de múltiples posiciones de memoria en la misma operación mediante impulsos eléctricos. Mayor velocidad que las EEPROM, no volátiles y de almacenamiento superior. Se suelen utilizar en microcontroladores como medio de almacenamiento masivo de datos.</w:t>
      </w:r>
    </w:p>
    <w:tbl>
      <w:tblPr>
        <w:tblStyle w:val="Tablaconcuadrcula"/>
        <w:tblW w:w="0" w:type="auto"/>
        <w:jc w:val="center"/>
        <w:tblLook w:val="04A0" w:firstRow="1" w:lastRow="0" w:firstColumn="1" w:lastColumn="0" w:noHBand="0" w:noVBand="1"/>
        <w:tblCaption w:val="A"/>
      </w:tblPr>
      <w:tblGrid>
        <w:gridCol w:w="1290"/>
        <w:gridCol w:w="1230"/>
        <w:gridCol w:w="1323"/>
        <w:gridCol w:w="1250"/>
        <w:gridCol w:w="804"/>
        <w:gridCol w:w="1384"/>
      </w:tblGrid>
      <w:tr w:rsidR="00524B5E" w14:paraId="3D590108" w14:textId="77777777" w:rsidTr="00087C55">
        <w:trPr>
          <w:jc w:val="center"/>
        </w:trPr>
        <w:tc>
          <w:tcPr>
            <w:tcW w:w="0" w:type="auto"/>
          </w:tcPr>
          <w:p w14:paraId="5F27DB18" w14:textId="77777777" w:rsidR="00524B5E" w:rsidRDefault="00524B5E" w:rsidP="00087C55">
            <w:pPr>
              <w:jc w:val="center"/>
            </w:pPr>
          </w:p>
        </w:tc>
        <w:tc>
          <w:tcPr>
            <w:tcW w:w="0" w:type="auto"/>
          </w:tcPr>
          <w:p w14:paraId="6B3296F1" w14:textId="79AED6CD" w:rsidR="00524B5E" w:rsidRDefault="00524B5E" w:rsidP="00087C55">
            <w:pPr>
              <w:jc w:val="center"/>
            </w:pPr>
            <w:r>
              <w:t>Categoría</w:t>
            </w:r>
          </w:p>
        </w:tc>
        <w:tc>
          <w:tcPr>
            <w:tcW w:w="0" w:type="auto"/>
          </w:tcPr>
          <w:p w14:paraId="170D0216" w14:textId="02FAD10D" w:rsidR="00524B5E" w:rsidRDefault="00524B5E" w:rsidP="00087C55">
            <w:pPr>
              <w:jc w:val="center"/>
            </w:pPr>
            <w:r>
              <w:t>Capacidad</w:t>
            </w:r>
          </w:p>
        </w:tc>
        <w:tc>
          <w:tcPr>
            <w:tcW w:w="0" w:type="auto"/>
          </w:tcPr>
          <w:p w14:paraId="6915BBB7" w14:textId="73ADDC7D" w:rsidR="00524B5E" w:rsidRDefault="00524B5E" w:rsidP="00087C55">
            <w:pPr>
              <w:jc w:val="center"/>
            </w:pPr>
            <w:r>
              <w:t>Velocidad</w:t>
            </w:r>
          </w:p>
        </w:tc>
        <w:tc>
          <w:tcPr>
            <w:tcW w:w="0" w:type="auto"/>
          </w:tcPr>
          <w:p w14:paraId="01CF3E64" w14:textId="114D9FDE" w:rsidR="00524B5E" w:rsidRDefault="00524B5E" w:rsidP="00087C55">
            <w:pPr>
              <w:jc w:val="center"/>
            </w:pPr>
            <w:r>
              <w:t>Coste</w:t>
            </w:r>
          </w:p>
        </w:tc>
        <w:tc>
          <w:tcPr>
            <w:tcW w:w="0" w:type="auto"/>
          </w:tcPr>
          <w:p w14:paraId="06992CD1" w14:textId="1764933A" w:rsidR="00524B5E" w:rsidRDefault="00524B5E" w:rsidP="00087C55">
            <w:pPr>
              <w:jc w:val="center"/>
            </w:pPr>
            <w:r>
              <w:t>Volatilidad</w:t>
            </w:r>
          </w:p>
        </w:tc>
      </w:tr>
      <w:tr w:rsidR="00524B5E" w14:paraId="68DC3DAE" w14:textId="77777777" w:rsidTr="00087C55">
        <w:trPr>
          <w:jc w:val="center"/>
        </w:trPr>
        <w:tc>
          <w:tcPr>
            <w:tcW w:w="0" w:type="auto"/>
          </w:tcPr>
          <w:p w14:paraId="1A8955BC" w14:textId="5EE70FB5" w:rsidR="00524B5E" w:rsidRDefault="00524B5E" w:rsidP="00087C55">
            <w:pPr>
              <w:jc w:val="center"/>
            </w:pPr>
            <w:r>
              <w:t>SRAM</w:t>
            </w:r>
          </w:p>
        </w:tc>
        <w:tc>
          <w:tcPr>
            <w:tcW w:w="0" w:type="auto"/>
          </w:tcPr>
          <w:p w14:paraId="33048C87" w14:textId="0B44BEA1" w:rsidR="00524B5E" w:rsidRDefault="00524B5E" w:rsidP="00087C55">
            <w:pPr>
              <w:jc w:val="center"/>
            </w:pPr>
            <w:r>
              <w:t>R/W</w:t>
            </w:r>
          </w:p>
        </w:tc>
        <w:tc>
          <w:tcPr>
            <w:tcW w:w="0" w:type="auto"/>
          </w:tcPr>
          <w:p w14:paraId="21AABC94" w14:textId="2D29991F" w:rsidR="00524B5E" w:rsidRDefault="00524B5E" w:rsidP="00087C55">
            <w:pPr>
              <w:jc w:val="center"/>
            </w:pPr>
            <w:r>
              <w:t>Mb</w:t>
            </w:r>
          </w:p>
        </w:tc>
        <w:tc>
          <w:tcPr>
            <w:tcW w:w="0" w:type="auto"/>
          </w:tcPr>
          <w:p w14:paraId="2E1144D8" w14:textId="74F060E8" w:rsidR="00524B5E" w:rsidRDefault="00201786" w:rsidP="00087C55">
            <w:pPr>
              <w:jc w:val="center"/>
            </w:pPr>
            <w:r>
              <w:t>ns</w:t>
            </w:r>
          </w:p>
        </w:tc>
        <w:tc>
          <w:tcPr>
            <w:tcW w:w="0" w:type="auto"/>
          </w:tcPr>
          <w:p w14:paraId="678AEC75" w14:textId="509B6FF7" w:rsidR="00524B5E" w:rsidRDefault="00715A5C" w:rsidP="00087C55">
            <w:pPr>
              <w:jc w:val="center"/>
            </w:pPr>
            <w:r>
              <w:t>$$$</w:t>
            </w:r>
          </w:p>
        </w:tc>
        <w:tc>
          <w:tcPr>
            <w:tcW w:w="0" w:type="auto"/>
          </w:tcPr>
          <w:p w14:paraId="579E241C" w14:textId="6A62E9D9" w:rsidR="00524B5E" w:rsidRDefault="00524B5E" w:rsidP="00087C55">
            <w:pPr>
              <w:jc w:val="center"/>
            </w:pPr>
            <w:r>
              <w:t>Sí</w:t>
            </w:r>
          </w:p>
        </w:tc>
      </w:tr>
      <w:tr w:rsidR="00524B5E" w14:paraId="2CFFB593" w14:textId="77777777" w:rsidTr="00087C55">
        <w:trPr>
          <w:jc w:val="center"/>
        </w:trPr>
        <w:tc>
          <w:tcPr>
            <w:tcW w:w="0" w:type="auto"/>
          </w:tcPr>
          <w:p w14:paraId="6437318C" w14:textId="45BB6FAD" w:rsidR="00524B5E" w:rsidRDefault="00524B5E" w:rsidP="00087C55">
            <w:pPr>
              <w:jc w:val="center"/>
            </w:pPr>
            <w:r>
              <w:t>EEPROM</w:t>
            </w:r>
          </w:p>
        </w:tc>
        <w:tc>
          <w:tcPr>
            <w:tcW w:w="0" w:type="auto"/>
          </w:tcPr>
          <w:p w14:paraId="3DD9771C" w14:textId="6751DD55" w:rsidR="00524B5E" w:rsidRDefault="00524B5E" w:rsidP="00087C55">
            <w:pPr>
              <w:jc w:val="center"/>
            </w:pPr>
            <w:r>
              <w:t>R</w:t>
            </w:r>
          </w:p>
        </w:tc>
        <w:tc>
          <w:tcPr>
            <w:tcW w:w="0" w:type="auto"/>
          </w:tcPr>
          <w:p w14:paraId="3474B2EF" w14:textId="0E9C7BA0" w:rsidR="00524B5E" w:rsidRDefault="00524B5E" w:rsidP="00087C55">
            <w:pPr>
              <w:jc w:val="center"/>
            </w:pPr>
            <w:r>
              <w:t>Mb</w:t>
            </w:r>
          </w:p>
        </w:tc>
        <w:tc>
          <w:tcPr>
            <w:tcW w:w="0" w:type="auto"/>
          </w:tcPr>
          <w:p w14:paraId="7C0143F3" w14:textId="3EE89167" w:rsidR="00524B5E" w:rsidRDefault="0099499F" w:rsidP="00087C55">
            <w:pPr>
              <w:jc w:val="center"/>
            </w:pPr>
            <w:r>
              <w:t>us</w:t>
            </w:r>
          </w:p>
        </w:tc>
        <w:tc>
          <w:tcPr>
            <w:tcW w:w="0" w:type="auto"/>
          </w:tcPr>
          <w:p w14:paraId="5798CC45" w14:textId="42669C0B" w:rsidR="00524B5E" w:rsidRDefault="00715A5C" w:rsidP="00087C55">
            <w:pPr>
              <w:jc w:val="center"/>
            </w:pPr>
            <w:r>
              <w:t>$$</w:t>
            </w:r>
          </w:p>
        </w:tc>
        <w:tc>
          <w:tcPr>
            <w:tcW w:w="0" w:type="auto"/>
          </w:tcPr>
          <w:p w14:paraId="1BE14ACF" w14:textId="159F7B45" w:rsidR="00524B5E" w:rsidRDefault="00524B5E" w:rsidP="00087C55">
            <w:pPr>
              <w:jc w:val="center"/>
            </w:pPr>
            <w:r>
              <w:t>No</w:t>
            </w:r>
          </w:p>
        </w:tc>
      </w:tr>
      <w:tr w:rsidR="00524B5E" w14:paraId="10702A98" w14:textId="77777777" w:rsidTr="00087C55">
        <w:trPr>
          <w:jc w:val="center"/>
        </w:trPr>
        <w:tc>
          <w:tcPr>
            <w:tcW w:w="0" w:type="auto"/>
          </w:tcPr>
          <w:p w14:paraId="68E5A217" w14:textId="3E698192" w:rsidR="00524B5E" w:rsidRDefault="00524B5E" w:rsidP="00087C55">
            <w:pPr>
              <w:jc w:val="center"/>
            </w:pPr>
            <w:r>
              <w:t>Flash</w:t>
            </w:r>
          </w:p>
        </w:tc>
        <w:tc>
          <w:tcPr>
            <w:tcW w:w="0" w:type="auto"/>
          </w:tcPr>
          <w:p w14:paraId="5C6C7D99" w14:textId="1C0E8E8D" w:rsidR="00524B5E" w:rsidRDefault="00524B5E" w:rsidP="00087C55">
            <w:pPr>
              <w:jc w:val="center"/>
            </w:pPr>
            <w:r>
              <w:t>R/W</w:t>
            </w:r>
          </w:p>
        </w:tc>
        <w:tc>
          <w:tcPr>
            <w:tcW w:w="0" w:type="auto"/>
          </w:tcPr>
          <w:p w14:paraId="4C883674" w14:textId="522E8D14" w:rsidR="00524B5E" w:rsidRDefault="00524B5E" w:rsidP="00087C55">
            <w:pPr>
              <w:jc w:val="center"/>
            </w:pPr>
            <w:r>
              <w:t>Gb</w:t>
            </w:r>
          </w:p>
        </w:tc>
        <w:tc>
          <w:tcPr>
            <w:tcW w:w="0" w:type="auto"/>
          </w:tcPr>
          <w:p w14:paraId="209DE1C6" w14:textId="35655E78" w:rsidR="00524B5E" w:rsidRDefault="00715A5C" w:rsidP="00087C55">
            <w:pPr>
              <w:jc w:val="center"/>
            </w:pPr>
            <w:r>
              <w:t>ns</w:t>
            </w:r>
            <w:r w:rsidR="0099499F">
              <w:t>~ us</w:t>
            </w:r>
          </w:p>
        </w:tc>
        <w:tc>
          <w:tcPr>
            <w:tcW w:w="0" w:type="auto"/>
          </w:tcPr>
          <w:p w14:paraId="63EB3667" w14:textId="757D26E3" w:rsidR="00524B5E" w:rsidRDefault="00715A5C" w:rsidP="00087C55">
            <w:pPr>
              <w:jc w:val="center"/>
            </w:pPr>
            <w:r>
              <w:t>$</w:t>
            </w:r>
          </w:p>
        </w:tc>
        <w:tc>
          <w:tcPr>
            <w:tcW w:w="0" w:type="auto"/>
          </w:tcPr>
          <w:p w14:paraId="51930694" w14:textId="74A07D1E" w:rsidR="00524B5E" w:rsidRDefault="00524B5E" w:rsidP="00087C55">
            <w:pPr>
              <w:keepNext/>
              <w:jc w:val="center"/>
            </w:pPr>
            <w:r>
              <w:t>No</w:t>
            </w:r>
          </w:p>
        </w:tc>
      </w:tr>
    </w:tbl>
    <w:p w14:paraId="4AC6AEAB" w14:textId="7EAC0EC5" w:rsidR="008B4CA2" w:rsidRDefault="008B4CA2" w:rsidP="008B4CA2">
      <w:pPr>
        <w:pStyle w:val="Descripcin"/>
        <w:jc w:val="center"/>
      </w:pPr>
      <w:bookmarkStart w:id="274" w:name="_Toc44923887"/>
      <w:bookmarkStart w:id="275" w:name="_Toc46255257"/>
      <w:r>
        <w:t xml:space="preserve">Tabla </w:t>
      </w:r>
      <w:fldSimple w:instr=" SEQ Tabla \* ARABIC ">
        <w:r w:rsidR="00772B0E">
          <w:rPr>
            <w:noProof/>
          </w:rPr>
          <w:t>1</w:t>
        </w:r>
      </w:fldSimple>
      <w:r>
        <w:t xml:space="preserve">: </w:t>
      </w:r>
      <w:r w:rsidRPr="0027647E">
        <w:t>Comparativa de tipos de memorias</w:t>
      </w:r>
      <w:bookmarkEnd w:id="274"/>
      <w:bookmarkEnd w:id="275"/>
    </w:p>
    <w:p w14:paraId="2E16F642" w14:textId="7D1FDF4E" w:rsidR="002228F8" w:rsidRPr="002228F8" w:rsidRDefault="002228F8" w:rsidP="00920BFA">
      <w:pPr>
        <w:pStyle w:val="Ttulo4"/>
        <w:numPr>
          <w:ilvl w:val="0"/>
          <w:numId w:val="48"/>
        </w:numPr>
      </w:pPr>
      <w:r>
        <w:t>Periféricos</w:t>
      </w:r>
    </w:p>
    <w:p w14:paraId="0C2CCF3C" w14:textId="70E06454" w:rsidR="002228F8" w:rsidRDefault="002228F8" w:rsidP="00C912DC">
      <w:pPr>
        <w:pStyle w:val="Textoindependiente"/>
      </w:pPr>
      <w:r>
        <w:t>Se denomina periférico al dispositivo auxiliar e independiente conectado a la unidad central de procesamiento. Pueden ser de entrada, salida o entrada y salida. En nuestro sistema, los más relevantes serán:</w:t>
      </w:r>
    </w:p>
    <w:p w14:paraId="6B75CCAB" w14:textId="09CAFB58" w:rsidR="002228F8" w:rsidRDefault="002228F8" w:rsidP="003E394D">
      <w:pPr>
        <w:pStyle w:val="Prrafodelista"/>
        <w:numPr>
          <w:ilvl w:val="0"/>
          <w:numId w:val="13"/>
        </w:numPr>
      </w:pPr>
      <w:r>
        <w:t>Entrada/Salida de propósito general (GPIO): Puertos configurados en el microcontrolador como entradas o salida y que se dejarán libres para que el usuario los use a su conveniencia. Ejemplos: leds, motores, sensores…</w:t>
      </w:r>
    </w:p>
    <w:p w14:paraId="6D354B58" w14:textId="5B567C82" w:rsidR="002228F8" w:rsidRDefault="002228F8" w:rsidP="003E394D">
      <w:pPr>
        <w:pStyle w:val="Prrafodelista"/>
        <w:numPr>
          <w:ilvl w:val="0"/>
          <w:numId w:val="13"/>
        </w:numPr>
      </w:pPr>
      <w:r>
        <w:t>Puertos de comunicación: permiten transmitir y recibir señales en forma de datos del exterior siguiendo algún protocolo de comunicación preestablecido</w:t>
      </w:r>
      <w:r w:rsidR="00F109E9">
        <w:t xml:space="preserve"> [23]</w:t>
      </w:r>
      <w:r>
        <w:t>. En este ámbito, los protocolos más comunes son:</w:t>
      </w:r>
    </w:p>
    <w:p w14:paraId="0FB83B2F" w14:textId="3B034965" w:rsidR="002228F8" w:rsidRDefault="002228F8" w:rsidP="003E394D">
      <w:pPr>
        <w:pStyle w:val="Prrafodelista"/>
        <w:numPr>
          <w:ilvl w:val="1"/>
          <w:numId w:val="13"/>
        </w:numPr>
      </w:pPr>
      <w:r>
        <w:lastRenderedPageBreak/>
        <w:t>UART</w:t>
      </w:r>
      <w:r w:rsidR="00230AC3">
        <w:t>:</w:t>
      </w:r>
      <w:r>
        <w:t xml:space="preserve"> </w:t>
      </w:r>
      <w:r w:rsidR="00230AC3">
        <w:t xml:space="preserve">Comunicación serie </w:t>
      </w:r>
      <w:r w:rsidR="00825549">
        <w:t xml:space="preserve">asíncrona </w:t>
      </w:r>
      <w:r w:rsidR="00230AC3">
        <w:t>presente en todos los microcontroladores que permiten al dispositivo comunicarse con dispositivos auxiliares</w:t>
      </w:r>
      <w:r w:rsidR="00825549">
        <w:t xml:space="preserve"> de forma sencilla</w:t>
      </w:r>
      <w:r w:rsidR="007E5737">
        <w:t xml:space="preserve"> (figura 9)</w:t>
      </w:r>
      <w:r w:rsidR="00230AC3">
        <w:t>. Cuenta con dos líneas, una de recepción (RX) y otra de transmisión (TX). Puede operar en modo Simplex, Half Duplex o Full Duplex</w:t>
      </w:r>
      <w:r w:rsidR="00825549">
        <w:t xml:space="preserve">. Es lento y sólo permite un máster y un esclavo. </w:t>
      </w:r>
      <w:r w:rsidR="007E5737">
        <w:t>Envía</w:t>
      </w:r>
      <w:r w:rsidR="00825549">
        <w:t xml:space="preserve"> 8 bits por ronda. </w:t>
      </w:r>
    </w:p>
    <w:p w14:paraId="0EE66938" w14:textId="77777777" w:rsidR="007E5737" w:rsidRDefault="00230AC3" w:rsidP="007E5737">
      <w:pPr>
        <w:keepNext/>
        <w:jc w:val="center"/>
      </w:pPr>
      <w:r>
        <w:rPr>
          <w:noProof/>
          <w:lang w:eastAsia="es-ES"/>
        </w:rPr>
        <w:drawing>
          <wp:inline distT="0" distB="0" distL="0" distR="0" wp14:anchorId="509624FD" wp14:editId="62427B9C">
            <wp:extent cx="5400040" cy="5607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560705"/>
                    </a:xfrm>
                    <a:prstGeom prst="rect">
                      <a:avLst/>
                    </a:prstGeom>
                    <a:noFill/>
                    <a:ln>
                      <a:noFill/>
                    </a:ln>
                  </pic:spPr>
                </pic:pic>
              </a:graphicData>
            </a:graphic>
          </wp:inline>
        </w:drawing>
      </w:r>
    </w:p>
    <w:p w14:paraId="532D391D" w14:textId="5F1FB4B1" w:rsidR="00230AC3" w:rsidRDefault="007E5737" w:rsidP="007E5737">
      <w:pPr>
        <w:pStyle w:val="Descripcin"/>
        <w:jc w:val="center"/>
      </w:pPr>
      <w:bookmarkStart w:id="276" w:name="_Toc46331647"/>
      <w:r>
        <w:t xml:space="preserve">Figura </w:t>
      </w:r>
      <w:fldSimple w:instr=" SEQ Figura \* ARABIC ">
        <w:r w:rsidR="00000DDA">
          <w:rPr>
            <w:noProof/>
          </w:rPr>
          <w:t>9</w:t>
        </w:r>
      </w:fldSimple>
      <w:r>
        <w:t xml:space="preserve">: </w:t>
      </w:r>
      <w:r w:rsidRPr="0078130F">
        <w:t xml:space="preserve">Protocolo </w:t>
      </w:r>
      <w:r>
        <w:t xml:space="preserve">de comunicación </w:t>
      </w:r>
      <w:r w:rsidRPr="0078130F">
        <w:t>UART</w:t>
      </w:r>
      <w:r w:rsidR="00F109E9">
        <w:t xml:space="preserve"> [24]</w:t>
      </w:r>
      <w:bookmarkEnd w:id="276"/>
    </w:p>
    <w:p w14:paraId="7F9FCFBE" w14:textId="6B6F02B3" w:rsidR="007F3467" w:rsidRDefault="007E5737" w:rsidP="003E394D">
      <w:pPr>
        <w:pStyle w:val="Prrafodelista"/>
        <w:numPr>
          <w:ilvl w:val="1"/>
          <w:numId w:val="13"/>
        </w:numPr>
      </w:pPr>
      <w:r>
        <w:rPr>
          <w:noProof/>
        </w:rPr>
        <mc:AlternateContent>
          <mc:Choice Requires="wps">
            <w:drawing>
              <wp:anchor distT="0" distB="0" distL="114300" distR="114300" simplePos="0" relativeHeight="251677696" behindDoc="0" locked="0" layoutInCell="1" allowOverlap="1" wp14:anchorId="08FE3816" wp14:editId="4BFCEC39">
                <wp:simplePos x="0" y="0"/>
                <wp:positionH relativeFrom="column">
                  <wp:posOffset>0</wp:posOffset>
                </wp:positionH>
                <wp:positionV relativeFrom="paragraph">
                  <wp:posOffset>3517900</wp:posOffset>
                </wp:positionV>
                <wp:extent cx="540004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4E1B38" w14:textId="0779E0EF" w:rsidR="00847D57" w:rsidRPr="00900F69" w:rsidRDefault="00847D57" w:rsidP="007E5737">
                            <w:pPr>
                              <w:pStyle w:val="Descripcin"/>
                              <w:jc w:val="center"/>
                              <w:rPr>
                                <w:noProof/>
                                <w:sz w:val="24"/>
                              </w:rPr>
                            </w:pPr>
                            <w:bookmarkStart w:id="277" w:name="_Toc46331648"/>
                            <w:r>
                              <w:t xml:space="preserve">Figura </w:t>
                            </w:r>
                            <w:fldSimple w:instr=" SEQ Figura \* ARABIC ">
                              <w:r w:rsidR="00000DDA">
                                <w:rPr>
                                  <w:noProof/>
                                </w:rPr>
                                <w:t>10</w:t>
                              </w:r>
                            </w:fldSimple>
                            <w:r>
                              <w:t xml:space="preserve">: </w:t>
                            </w:r>
                            <w:r w:rsidRPr="00BB51AE">
                              <w:t xml:space="preserve">Protocolo </w:t>
                            </w:r>
                            <w:r>
                              <w:t xml:space="preserve">de comunicación </w:t>
                            </w:r>
                            <w:r w:rsidRPr="00BB51AE">
                              <w:t>I2C</w:t>
                            </w:r>
                            <w:r>
                              <w:t xml:space="preserve"> [25]</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E3816" id="Cuadro de texto 22" o:spid="_x0000_s1030" type="#_x0000_t202" style="position:absolute;left:0;text-align:left;margin-left:0;margin-top:277pt;width:425.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UMwIAAG0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" stroked="f">
                <v:textbox style="mso-fit-shape-to-text:t" inset="0,0,0,0">
                  <w:txbxContent>
                    <w:p w14:paraId="354E1B38" w14:textId="0779E0EF" w:rsidR="00847D57" w:rsidRPr="00900F69" w:rsidRDefault="00847D57" w:rsidP="007E5737">
                      <w:pPr>
                        <w:pStyle w:val="Descripcin"/>
                        <w:jc w:val="center"/>
                        <w:rPr>
                          <w:noProof/>
                          <w:sz w:val="24"/>
                        </w:rPr>
                      </w:pPr>
                      <w:bookmarkStart w:id="278" w:name="_Toc46331648"/>
                      <w:r>
                        <w:t xml:space="preserve">Figura </w:t>
                      </w:r>
                      <w:fldSimple w:instr=" SEQ Figura \* ARABIC ">
                        <w:r w:rsidR="00000DDA">
                          <w:rPr>
                            <w:noProof/>
                          </w:rPr>
                          <w:t>10</w:t>
                        </w:r>
                      </w:fldSimple>
                      <w:r>
                        <w:t xml:space="preserve">: </w:t>
                      </w:r>
                      <w:r w:rsidRPr="00BB51AE">
                        <w:t xml:space="preserve">Protocolo </w:t>
                      </w:r>
                      <w:r>
                        <w:t xml:space="preserve">de comunicación </w:t>
                      </w:r>
                      <w:r w:rsidRPr="00BB51AE">
                        <w:t>I2C</w:t>
                      </w:r>
                      <w:r>
                        <w:t xml:space="preserve"> [25]</w:t>
                      </w:r>
                      <w:bookmarkEnd w:id="278"/>
                    </w:p>
                  </w:txbxContent>
                </v:textbox>
                <w10:wrap type="square"/>
              </v:shape>
            </w:pict>
          </mc:Fallback>
        </mc:AlternateContent>
      </w:r>
      <w:r w:rsidR="00DB4140">
        <w:rPr>
          <w:noProof/>
          <w:lang w:eastAsia="es-ES"/>
        </w:rPr>
        <w:drawing>
          <wp:anchor distT="0" distB="0" distL="114300" distR="114300" simplePos="0" relativeHeight="251664384" behindDoc="0" locked="0" layoutInCell="1" allowOverlap="1" wp14:anchorId="2E0056C3" wp14:editId="7C9C2691">
            <wp:simplePos x="0" y="0"/>
            <wp:positionH relativeFrom="margin">
              <wp:align>right</wp:align>
            </wp:positionH>
            <wp:positionV relativeFrom="paragraph">
              <wp:posOffset>1654175</wp:posOffset>
            </wp:positionV>
            <wp:extent cx="5400040" cy="1806575"/>
            <wp:effectExtent l="0" t="0" r="0" b="3175"/>
            <wp:wrapSquare wrapText="bothSides"/>
            <wp:docPr id="14" name="Imagen 14" descr="Solved: ATmega328 I2C slave mode | AVR Fre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lved: ATmega328 I2C slave mode | AVR Frea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80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28F8">
        <w:t>I2C</w:t>
      </w:r>
      <w:r w:rsidR="00BC46CD">
        <w:t>:</w:t>
      </w:r>
      <w:r w:rsidR="00362FE8">
        <w:t xml:space="preserve"> Comunicación serie síncrona usada comúnmente para comunicar el microcontrolador con módulos y sensores. Requiere de dos líneas,</w:t>
      </w:r>
      <w:r w:rsidR="00DB4140">
        <w:t xml:space="preserve"> una de reloj (CLK) y una de datos (CDA)</w:t>
      </w:r>
      <w:r w:rsidR="007C7698">
        <w:t>. P</w:t>
      </w:r>
      <w:r w:rsidR="00362FE8">
        <w:t>ermite</w:t>
      </w:r>
      <w:r w:rsidR="007C7698">
        <w:t xml:space="preserve"> varios masters</w:t>
      </w:r>
      <w:r w:rsidR="00646437">
        <w:t xml:space="preserve"> </w:t>
      </w:r>
      <w:r w:rsidR="007C7698">
        <w:t xml:space="preserve">y </w:t>
      </w:r>
      <w:r w:rsidR="00646437">
        <w:t>mantener</w:t>
      </w:r>
      <w:r w:rsidR="00362FE8">
        <w:t xml:space="preserve"> hasta 128 esclavos por línea</w:t>
      </w:r>
      <w:r w:rsidR="00646437">
        <w:t xml:space="preserve">. </w:t>
      </w:r>
      <w:r w:rsidR="007F3467">
        <w:t xml:space="preserve">Primero manda una señal de inicio, luego </w:t>
      </w:r>
      <w:r w:rsidR="007C7698">
        <w:t>indica a</w:t>
      </w:r>
      <w:r w:rsidR="007F3467">
        <w:t xml:space="preserve"> quién se dirige,</w:t>
      </w:r>
      <w:r w:rsidR="007C7698">
        <w:t xml:space="preserve"> la</w:t>
      </w:r>
      <w:r w:rsidR="007F3467">
        <w:t xml:space="preserve"> dirección y por último el dato seguido de una condición de parada</w:t>
      </w:r>
      <w:r>
        <w:t>, tal y como se indica en la figura 10.</w:t>
      </w:r>
    </w:p>
    <w:p w14:paraId="01ED2F64" w14:textId="77777777" w:rsidR="00F109E9" w:rsidRDefault="007C7698" w:rsidP="003E394D">
      <w:pPr>
        <w:pStyle w:val="Prrafodelista"/>
        <w:numPr>
          <w:ilvl w:val="1"/>
          <w:numId w:val="13"/>
        </w:numPr>
        <w:rPr>
          <w:noProof/>
        </w:rPr>
      </w:pPr>
      <w:r>
        <w:t>SPI: Protocolo de comunicación serie síncrona, similar al I2C aunque más rápido. Opera en Full Duplex</w:t>
      </w:r>
      <w:r w:rsidR="002D11BC">
        <w:t xml:space="preserve"> y</w:t>
      </w:r>
      <w:r>
        <w:t xml:space="preserve"> requiere de 4 líneas</w:t>
      </w:r>
      <w:r w:rsidR="002D11BC">
        <w:t>. Permite varios esclavos, aunque un solo máster y la complejidad del sistema asciende con el número de dispositivos conectados.</w:t>
      </w:r>
      <w:r w:rsidR="002D11BC" w:rsidRPr="002D11BC">
        <w:rPr>
          <w:noProof/>
        </w:rPr>
        <w:t xml:space="preserve"> </w:t>
      </w:r>
      <w:r w:rsidR="007E5737" w:rsidRPr="007E5737">
        <w:rPr>
          <w:noProof/>
        </w:rPr>
        <w:t>En la figura 1</w:t>
      </w:r>
      <w:r w:rsidR="007E5737">
        <w:rPr>
          <w:noProof/>
        </w:rPr>
        <w:t>1</w:t>
      </w:r>
      <w:r w:rsidR="007E5737" w:rsidRPr="007E5737">
        <w:rPr>
          <w:noProof/>
        </w:rPr>
        <w:t xml:space="preserve"> se incluye un ejemplo de funcionamiento del protocolo SPI</w:t>
      </w:r>
      <w:r w:rsidR="00F109E9">
        <w:rPr>
          <w:noProof/>
        </w:rPr>
        <w:t>.</w:t>
      </w:r>
    </w:p>
    <w:p w14:paraId="4691C81B" w14:textId="367A03B6" w:rsidR="00F109E9" w:rsidRDefault="00F109E9" w:rsidP="00F109E9">
      <w:pPr>
        <w:jc w:val="center"/>
        <w:rPr>
          <w:noProof/>
        </w:rPr>
      </w:pPr>
      <w:r>
        <w:rPr>
          <w:noProof/>
        </w:rPr>
        <w:lastRenderedPageBreak/>
        <w:drawing>
          <wp:inline distT="0" distB="0" distL="0" distR="0" wp14:anchorId="3232E81C" wp14:editId="4FC6F050">
            <wp:extent cx="2926080" cy="232049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9528" cy="2354952"/>
                    </a:xfrm>
                    <a:prstGeom prst="rect">
                      <a:avLst/>
                    </a:prstGeom>
                    <a:noFill/>
                    <a:ln>
                      <a:noFill/>
                    </a:ln>
                  </pic:spPr>
                </pic:pic>
              </a:graphicData>
            </a:graphic>
          </wp:inline>
        </w:drawing>
      </w:r>
    </w:p>
    <w:p w14:paraId="0ED5AF05" w14:textId="49446475" w:rsidR="00F109E9" w:rsidRDefault="00F109E9" w:rsidP="00F109E9">
      <w:pPr>
        <w:pStyle w:val="Descripcin"/>
        <w:jc w:val="center"/>
        <w:rPr>
          <w:noProof/>
        </w:rPr>
      </w:pPr>
      <w:bookmarkStart w:id="279" w:name="_Toc46331649"/>
      <w:r>
        <w:t xml:space="preserve">Figura </w:t>
      </w:r>
      <w:fldSimple w:instr=" SEQ Figura \* ARABIC ">
        <w:r w:rsidR="00000DDA">
          <w:rPr>
            <w:noProof/>
          </w:rPr>
          <w:t>11</w:t>
        </w:r>
      </w:fldSimple>
      <w:r>
        <w:t xml:space="preserve">: </w:t>
      </w:r>
      <w:r w:rsidRPr="00BB0BB8">
        <w:t>Protocolo de comunicación SPI [2</w:t>
      </w:r>
      <w:r>
        <w:t>6</w:t>
      </w:r>
      <w:r w:rsidRPr="00BB0BB8">
        <w:t>]</w:t>
      </w:r>
      <w:bookmarkEnd w:id="279"/>
    </w:p>
    <w:p w14:paraId="17C5D60F" w14:textId="50BAF6D3" w:rsidR="002D11BC" w:rsidRDefault="00B74E09" w:rsidP="00C912DC">
      <w:pPr>
        <w:pStyle w:val="Textoindependiente"/>
      </w:pPr>
      <w:r>
        <w:t xml:space="preserve">Los microcontroladores son dispositivos muy versátiles por lo que, combinado con su bajo precio, hace que estén presentes en una gran variedad de aplicaciones </w:t>
      </w:r>
      <w:r w:rsidR="00B315B6">
        <w:t>hoy en día</w:t>
      </w:r>
      <w:r>
        <w:t>. A diferencia de una computadora, estos chips son utilizados para realizar una función específica, por lo que son usados esencialmente es sistemas embebidos. Alguno de los campos de aplicación es:</w:t>
      </w:r>
    </w:p>
    <w:p w14:paraId="2341FA73" w14:textId="6B081094" w:rsidR="00B74E09" w:rsidRDefault="00B74E09" w:rsidP="003E394D">
      <w:pPr>
        <w:pStyle w:val="Prrafodelista"/>
        <w:numPr>
          <w:ilvl w:val="1"/>
          <w:numId w:val="13"/>
        </w:numPr>
      </w:pPr>
      <w:r>
        <w:t>Electrónica de consumo: cámaras, teléfonos, microondas…</w:t>
      </w:r>
    </w:p>
    <w:p w14:paraId="39731E66" w14:textId="2A815404" w:rsidR="00B74E09" w:rsidRDefault="00B74E09" w:rsidP="003E394D">
      <w:pPr>
        <w:pStyle w:val="Prrafodelista"/>
        <w:numPr>
          <w:ilvl w:val="1"/>
          <w:numId w:val="13"/>
        </w:numPr>
      </w:pPr>
      <w:r>
        <w:t>Instrumentos médicos.</w:t>
      </w:r>
    </w:p>
    <w:p w14:paraId="56D2C31C" w14:textId="4C2A76E8" w:rsidR="00B74E09" w:rsidRDefault="00B74E09" w:rsidP="003E394D">
      <w:pPr>
        <w:pStyle w:val="Prrafodelista"/>
        <w:numPr>
          <w:ilvl w:val="1"/>
          <w:numId w:val="13"/>
        </w:numPr>
      </w:pPr>
      <w:r>
        <w:t>Comunicaciones.</w:t>
      </w:r>
    </w:p>
    <w:p w14:paraId="2610A378" w14:textId="0783CD1A" w:rsidR="00B74E09" w:rsidRDefault="00B74E09" w:rsidP="003E394D">
      <w:pPr>
        <w:pStyle w:val="Prrafodelista"/>
        <w:numPr>
          <w:ilvl w:val="1"/>
          <w:numId w:val="13"/>
        </w:numPr>
      </w:pPr>
      <w:r>
        <w:t>Instrumentación y control de procesos.</w:t>
      </w:r>
    </w:p>
    <w:p w14:paraId="04BE41B9" w14:textId="69102023" w:rsidR="00846E2B" w:rsidRDefault="00B74E09" w:rsidP="003E394D">
      <w:pPr>
        <w:pStyle w:val="Prrafodelista"/>
        <w:numPr>
          <w:ilvl w:val="1"/>
          <w:numId w:val="13"/>
        </w:numPr>
      </w:pPr>
      <w:r>
        <w:t xml:space="preserve">Industria automovilística. </w:t>
      </w:r>
    </w:p>
    <w:p w14:paraId="2AADBF13" w14:textId="77777777" w:rsidR="001077C6" w:rsidRPr="00A35E34" w:rsidRDefault="001077C6" w:rsidP="001077C6"/>
    <w:p w14:paraId="05FD655A" w14:textId="7663AED9" w:rsidR="00BC7E79" w:rsidRDefault="00A825EF" w:rsidP="003E394D">
      <w:pPr>
        <w:pStyle w:val="Ttulo2"/>
        <w:numPr>
          <w:ilvl w:val="1"/>
          <w:numId w:val="3"/>
        </w:numPr>
      </w:pPr>
      <w:bookmarkStart w:id="280" w:name="_Ref36398008"/>
      <w:bookmarkStart w:id="281" w:name="_Ref36398017"/>
      <w:bookmarkStart w:id="282" w:name="_Toc46255159"/>
      <w:r>
        <w:t>Diferencias y similitudes entre</w:t>
      </w:r>
      <w:r w:rsidR="00BC7E79">
        <w:t xml:space="preserve"> </w:t>
      </w:r>
      <w:r>
        <w:t xml:space="preserve">un </w:t>
      </w:r>
      <w:r w:rsidR="00BC7E79">
        <w:t>microcontrolador</w:t>
      </w:r>
      <w:r>
        <w:t xml:space="preserve"> y una </w:t>
      </w:r>
      <w:r w:rsidR="00BC7E79">
        <w:t>FPGA</w:t>
      </w:r>
      <w:bookmarkEnd w:id="280"/>
      <w:bookmarkEnd w:id="281"/>
      <w:bookmarkEnd w:id="282"/>
    </w:p>
    <w:p w14:paraId="790DACBE" w14:textId="6EE85A42" w:rsidR="00846E2B" w:rsidRDefault="00846E2B" w:rsidP="00846E2B"/>
    <w:p w14:paraId="0A34A724" w14:textId="7F3D3968" w:rsidR="006A7082" w:rsidRDefault="00846E2B" w:rsidP="00C912DC">
      <w:pPr>
        <w:pStyle w:val="Textoindependienteprimerasangra2"/>
      </w:pPr>
      <w:r>
        <w:t xml:space="preserve">A primera vista puede parecer que </w:t>
      </w:r>
      <w:r w:rsidR="00D525E7" w:rsidRPr="00D525E7">
        <w:t xml:space="preserve">el microcontrolador y la FPGA </w:t>
      </w:r>
      <w:r>
        <w:t>tienen características muy parecidas</w:t>
      </w:r>
      <w:r w:rsidR="00FE14FB">
        <w:t xml:space="preserve">. </w:t>
      </w:r>
      <w:r w:rsidR="00D525E7" w:rsidRPr="00D525E7">
        <w:t xml:space="preserve">Ambos dispositivos </w:t>
      </w:r>
      <w:r w:rsidR="00FE14FB">
        <w:t xml:space="preserve">reciben información del exterior mediante puertos de entrada y/o salida, almacenan datos en una memoria </w:t>
      </w:r>
      <w:r w:rsidR="00035CFC">
        <w:t>y opera con ellos mediante un bloque de procesamiento de datos</w:t>
      </w:r>
      <w:r w:rsidR="006A7082">
        <w:t xml:space="preserve"> </w:t>
      </w:r>
      <w:commentRangeStart w:id="283"/>
      <w:r w:rsidR="006A7082">
        <w:t>(figura 12)</w:t>
      </w:r>
      <w:r w:rsidR="00035CFC">
        <w:t>.</w:t>
      </w:r>
      <w:commentRangeEnd w:id="283"/>
      <w:r w:rsidR="00825048">
        <w:rPr>
          <w:rStyle w:val="Refdecomentario"/>
        </w:rPr>
        <w:commentReference w:id="283"/>
      </w:r>
    </w:p>
    <w:p w14:paraId="387648A3" w14:textId="14A49D56" w:rsidR="00FE14FB" w:rsidRPr="006A7082" w:rsidRDefault="006A7082" w:rsidP="00C912DC">
      <w:pPr>
        <w:pStyle w:val="Textoindependienteprimerasangra2"/>
      </w:pPr>
      <w:r w:rsidRPr="006A7082">
        <w:t>Sin embargo</w:t>
      </w:r>
      <w:r w:rsidR="00FE14FB" w:rsidRPr="006A7082">
        <w:t xml:space="preserve">, aunque </w:t>
      </w:r>
      <w:r w:rsidRPr="006A7082">
        <w:t xml:space="preserve">tienen </w:t>
      </w:r>
      <w:r w:rsidR="00FE14FB" w:rsidRPr="006A7082">
        <w:t xml:space="preserve">estas tres características en común, lo cierto es que una de ellas es completamente diferente en uno y en otro. Hablamos pues, de la unidad de </w:t>
      </w:r>
      <w:commentRangeStart w:id="284"/>
      <w:r w:rsidR="00FE14FB" w:rsidRPr="006A7082">
        <w:t>procesamiento</w:t>
      </w:r>
      <w:commentRangeEnd w:id="284"/>
      <w:r w:rsidR="00740896" w:rsidRPr="006A7082">
        <w:rPr>
          <w:rStyle w:val="Refdecomentario"/>
        </w:rPr>
        <w:commentReference w:id="284"/>
      </w:r>
      <w:r w:rsidR="00FE14FB" w:rsidRPr="006A7082">
        <w:t>.</w:t>
      </w:r>
    </w:p>
    <w:p w14:paraId="689E3151" w14:textId="77777777" w:rsidR="006A7082" w:rsidRDefault="00FE14FB" w:rsidP="006A7082">
      <w:pPr>
        <w:keepNext/>
        <w:ind w:left="360"/>
        <w:jc w:val="center"/>
      </w:pPr>
      <w:r w:rsidRPr="00FE14FB">
        <w:rPr>
          <w:noProof/>
          <w:lang w:eastAsia="es-ES"/>
        </w:rPr>
        <w:lastRenderedPageBreak/>
        <w:drawing>
          <wp:inline distT="0" distB="0" distL="0" distR="0" wp14:anchorId="53959F0A" wp14:editId="4451615B">
            <wp:extent cx="5400040" cy="210883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08835"/>
                    </a:xfrm>
                    <a:prstGeom prst="rect">
                      <a:avLst/>
                    </a:prstGeom>
                  </pic:spPr>
                </pic:pic>
              </a:graphicData>
            </a:graphic>
          </wp:inline>
        </w:drawing>
      </w:r>
    </w:p>
    <w:p w14:paraId="524BDF1A" w14:textId="5D527E6A" w:rsidR="00FE14FB" w:rsidRDefault="006A7082" w:rsidP="006A7082">
      <w:pPr>
        <w:pStyle w:val="Descripcin"/>
        <w:jc w:val="center"/>
      </w:pPr>
      <w:bookmarkStart w:id="285" w:name="_Toc46331650"/>
      <w:r>
        <w:t xml:space="preserve">Figura </w:t>
      </w:r>
      <w:fldSimple w:instr=" SEQ Figura \* ARABIC ">
        <w:r w:rsidR="00000DDA">
          <w:rPr>
            <w:noProof/>
          </w:rPr>
          <w:t>12</w:t>
        </w:r>
      </w:fldSimple>
      <w:r>
        <w:t xml:space="preserve">: </w:t>
      </w:r>
      <w:r w:rsidRPr="007C15F1">
        <w:t>Funcionalidad FPGA y microcontrolador</w:t>
      </w:r>
      <w:bookmarkEnd w:id="285"/>
    </w:p>
    <w:p w14:paraId="1D4D0784" w14:textId="0E3C1D51" w:rsidR="00FE14FB" w:rsidRDefault="00FE14FB" w:rsidP="00C912DC">
      <w:pPr>
        <w:pStyle w:val="Textoindependienteprimerasangra2"/>
      </w:pPr>
      <w:r>
        <w:t>Anteriormente hemos visto cómo funciona la unidad de procesamiento de una FPGA y la unidad de procesamiento de un microcontrolador. En el</w:t>
      </w:r>
      <w:r w:rsidR="00581114">
        <w:t xml:space="preserve"> caso de la FPGA</w:t>
      </w:r>
      <w:r>
        <w:t xml:space="preserve">, vimos que </w:t>
      </w:r>
      <w:r w:rsidR="00581114">
        <w:t xml:space="preserve">la unidad de procesamiento </w:t>
      </w:r>
      <w:r>
        <w:t xml:space="preserve">está formada por una serie de bloques lógicos cuyas interconexiones se programan mediante software para obtener la implementación deseada, por tanto, tenemos una variación en el hardware del dispositivo. </w:t>
      </w:r>
      <w:r w:rsidR="00581114">
        <w:t>Sin embargo, e</w:t>
      </w:r>
      <w:r>
        <w:t>n</w:t>
      </w:r>
      <w:r w:rsidR="00581114">
        <w:t xml:space="preserve"> el caso del microcontrolador, se tiene </w:t>
      </w:r>
      <w:r>
        <w:t xml:space="preserve">un hardware fijo, el cual opera según unas instrucciones almacenadas previamente en su memoria. </w:t>
      </w:r>
    </w:p>
    <w:p w14:paraId="60EDED9F" w14:textId="29F182AC" w:rsidR="00FE14FB" w:rsidRDefault="00FE14FB" w:rsidP="00C912DC">
      <w:pPr>
        <w:pStyle w:val="Textoindependienteprimerasangra2"/>
      </w:pPr>
      <w:r>
        <w:t xml:space="preserve">Dicha variación en la arquitectura de la unidad de procesamiento provoca grandes cambios en el comportamiento del sistema. </w:t>
      </w:r>
    </w:p>
    <w:p w14:paraId="312EDC1F" w14:textId="3C2DBC9A" w:rsidR="00035CFC" w:rsidRDefault="00010FE9" w:rsidP="003E394D">
      <w:pPr>
        <w:pStyle w:val="Prrafodelista"/>
        <w:numPr>
          <w:ilvl w:val="0"/>
          <w:numId w:val="14"/>
        </w:numPr>
      </w:pPr>
      <w:r>
        <w:t>Los m</w:t>
      </w:r>
      <w:r w:rsidR="00035CFC">
        <w:t>icrocontroladores usan normalmente lenguajes de programación de alto nivel eficientes como C o C++. Las FPGAs utilizan lenguaje de descripción hardware como VHDL</w:t>
      </w:r>
      <w:r>
        <w:t xml:space="preserve"> o Verilog</w:t>
      </w:r>
      <w:r w:rsidR="00035CFC">
        <w:t>.</w:t>
      </w:r>
    </w:p>
    <w:p w14:paraId="434500FD" w14:textId="6F4EA4D4" w:rsidR="00035CFC" w:rsidRDefault="00035CFC" w:rsidP="003E394D">
      <w:pPr>
        <w:pStyle w:val="Prrafodelista"/>
        <w:numPr>
          <w:ilvl w:val="0"/>
          <w:numId w:val="14"/>
        </w:numPr>
      </w:pPr>
      <w:r>
        <w:t>La potencia de un microcontrolador se define en gran parte por su frecuencia de reloj máxima, es decir, el número de instrucciones que puede ejecutar en un periodo de tiempo dado. Se podría decir que está limitada por el tiempo. La potencia de las FPGAs, sin embargo, viene dada por el número de bloques lógicos que contiene. Es decir, hay un límite físico a la hora de implementar una aplicación en una FPGA determinada. Se podría decir entonces que está limitada por su espacio.</w:t>
      </w:r>
    </w:p>
    <w:p w14:paraId="37163BB2" w14:textId="41D12221" w:rsidR="00BB0CC1" w:rsidRDefault="00BB0CC1" w:rsidP="003E394D">
      <w:pPr>
        <w:pStyle w:val="Prrafodelista"/>
        <w:numPr>
          <w:ilvl w:val="0"/>
          <w:numId w:val="14"/>
        </w:numPr>
      </w:pPr>
      <w:r>
        <w:t>Las FPGAs, como su nombre indica</w:t>
      </w:r>
      <w:r w:rsidR="00010FE9">
        <w:t xml:space="preserve">, </w:t>
      </w:r>
      <w:r>
        <w:t xml:space="preserve">son dispositivos más flexibles ya que no requieren de un set de instrucciones, sino que se pueden modificar para realizar cualquier función lógica que nos imaginemos. Los microcontroladores, por el contrario, deben trabajar con una serie de instrucciones que sean conocidas por el dispositivo. </w:t>
      </w:r>
    </w:p>
    <w:p w14:paraId="4E555D25" w14:textId="2A6F7F0C" w:rsidR="00BB0CC1" w:rsidRDefault="00BB0CC1" w:rsidP="003E394D">
      <w:pPr>
        <w:pStyle w:val="Prrafodelista"/>
        <w:numPr>
          <w:ilvl w:val="0"/>
          <w:numId w:val="14"/>
        </w:numPr>
      </w:pPr>
      <w:r>
        <w:lastRenderedPageBreak/>
        <w:t xml:space="preserve">También difieren en su forma de procesar las instrucciones. </w:t>
      </w:r>
      <w:r w:rsidR="00862D44">
        <w:t>Los microcontroladores ejecutan</w:t>
      </w:r>
      <w:r>
        <w:t xml:space="preserve"> cada una de las líneas del programa secuencialmente</w:t>
      </w:r>
      <w:r w:rsidR="00862D44">
        <w:t xml:space="preserve">. Una FPGA, al tener una implementación física del código, se ejecutan en paralelo como podría hacerlo cualquier otro circuito. Algunos microcontroladores, sin embargo, ofrecen la posibilidad de tener un cierto grado de paralelismo en sus operaciones mediante lo que se conoce como pipeline. </w:t>
      </w:r>
      <w:r w:rsidR="00010FE9">
        <w:t>Por otra parte, resulta</w:t>
      </w:r>
      <w:r w:rsidR="00862D44">
        <w:t xml:space="preserve"> mucho más complejo implementar una secuencia de código en una FPGA.</w:t>
      </w:r>
    </w:p>
    <w:p w14:paraId="1DCD22DE" w14:textId="56405F19" w:rsidR="00862D44" w:rsidRDefault="00862D44" w:rsidP="003E394D">
      <w:pPr>
        <w:pStyle w:val="Prrafodelista"/>
        <w:numPr>
          <w:ilvl w:val="0"/>
          <w:numId w:val="14"/>
        </w:numPr>
      </w:pPr>
      <w:r>
        <w:t xml:space="preserve">El paralelismo presente en las FPGAs las hace idóneas para el control de interrupciones mediante lo que se conoce como máquinas de estado finito. En microcontroladores se requiere de un ISR (interrupt service routine), una subrutina que avisa al </w:t>
      </w:r>
      <w:r w:rsidR="00262B22">
        <w:t>microprocesador</w:t>
      </w:r>
      <w:r>
        <w:t xml:space="preserve"> con las interrupciones.</w:t>
      </w:r>
    </w:p>
    <w:p w14:paraId="50187F74" w14:textId="5D23F96B" w:rsidR="00862D44" w:rsidRDefault="00262B22" w:rsidP="003E394D">
      <w:pPr>
        <w:pStyle w:val="Prrafodelista"/>
        <w:numPr>
          <w:ilvl w:val="0"/>
          <w:numId w:val="14"/>
        </w:numPr>
      </w:pPr>
      <w:r>
        <w:t>Las FPGAs son dispositivos más complejos de prototipar y customizar. Normalmente requieren escribir todo el código de cero y su código y forma de programar no es la habitual. Los microcontroladores sin embargo usan un lenguaje más frecuente y común y además suele haber librerías ya diseñadas que ahorran mucho del proceso.</w:t>
      </w:r>
    </w:p>
    <w:p w14:paraId="48246A11" w14:textId="2C835904" w:rsidR="00441377" w:rsidRDefault="00441377" w:rsidP="003E394D">
      <w:pPr>
        <w:pStyle w:val="Prrafodelista"/>
        <w:numPr>
          <w:ilvl w:val="0"/>
          <w:numId w:val="14"/>
        </w:numPr>
      </w:pPr>
      <w:r>
        <w:t xml:space="preserve">Las FPGAs tienen un mayor consumo debido a que contienen transistores inutilizados, árboles de reloj ineficientes y líneas de señales extendidas por todo el chip. </w:t>
      </w:r>
    </w:p>
    <w:p w14:paraId="7542AF4B" w14:textId="77777777" w:rsidR="00441377" w:rsidRDefault="00441377" w:rsidP="00C912DC">
      <w:pPr>
        <w:pStyle w:val="Textoindependiente"/>
      </w:pPr>
      <w:r>
        <w:t>Como vemos, son más las características que difieren a ambos dispositivos de las que las unen. Por ello, una placa que englobe a ambas puede ser interesante para obtener las ventajas individuales de cada una y paliar los defectos de uno y otro. Así, se espera conseguir un dispositivo que sea capaz de:</w:t>
      </w:r>
    </w:p>
    <w:p w14:paraId="45FAA839" w14:textId="5A90BB8D" w:rsidR="00441377" w:rsidRDefault="00441377" w:rsidP="003E394D">
      <w:pPr>
        <w:pStyle w:val="Prrafodelista"/>
        <w:numPr>
          <w:ilvl w:val="0"/>
          <w:numId w:val="15"/>
        </w:numPr>
      </w:pPr>
      <w:r>
        <w:t>Realizar tareas secuenciales de forma simple y rápida mediante el microcontrolador y a la vez permite tareas que requieran de un alto grado de paralelismo</w:t>
      </w:r>
      <w:r w:rsidR="001077C6">
        <w:t xml:space="preserve"> </w:t>
      </w:r>
      <w:r>
        <w:t>mediante la FPGA.</w:t>
      </w:r>
    </w:p>
    <w:p w14:paraId="67DDBE24" w14:textId="1332F8D4" w:rsidR="00441377" w:rsidRDefault="00203A78" w:rsidP="003E394D">
      <w:pPr>
        <w:pStyle w:val="Prrafodelista"/>
        <w:numPr>
          <w:ilvl w:val="0"/>
          <w:numId w:val="15"/>
        </w:numPr>
      </w:pPr>
      <w:r>
        <w:t xml:space="preserve">Implementar de forma sencilla instrucciones recurrentes mediante un lenguaje de programación de alto nivel y permitir la flexibilidad de </w:t>
      </w:r>
      <w:r w:rsidR="00A54FB7">
        <w:t>los circuitos lógicos para tareas más específicas.</w:t>
      </w:r>
    </w:p>
    <w:p w14:paraId="2580894D" w14:textId="58B6C52E" w:rsidR="00A54FB7" w:rsidRDefault="00A54FB7" w:rsidP="003E394D">
      <w:pPr>
        <w:pStyle w:val="Prrafodelista"/>
        <w:numPr>
          <w:ilvl w:val="0"/>
          <w:numId w:val="15"/>
        </w:numPr>
      </w:pPr>
      <w:r>
        <w:t>Repartir la carga de trabajo según convenga a un u otro dispositivo ya sea por saturación de un dispositivo, la propia naturaleza de la operación (secuencial o paralela) o por requerimientos de espacio o tiempo.</w:t>
      </w:r>
    </w:p>
    <w:p w14:paraId="4AF07D23" w14:textId="77A7C83F" w:rsidR="008804F7" w:rsidRPr="00173B1D" w:rsidRDefault="00441377" w:rsidP="008804F7">
      <w:pPr>
        <w:pStyle w:val="Prrafodelista"/>
        <w:numPr>
          <w:ilvl w:val="0"/>
          <w:numId w:val="15"/>
        </w:numPr>
      </w:pPr>
      <w:r>
        <w:lastRenderedPageBreak/>
        <w:t xml:space="preserve">Permitir el uso de uno o ambos chips para adecuar el consumo de </w:t>
      </w:r>
      <w:r w:rsidR="000B0AF0">
        <w:t>energía</w:t>
      </w:r>
      <w:r>
        <w:t xml:space="preserve"> a la aplicación necesaria.</w:t>
      </w:r>
      <w:r w:rsidR="008804F7">
        <w:br w:type="page"/>
      </w:r>
    </w:p>
    <w:p w14:paraId="1EBA1F9A" w14:textId="4B3727C6" w:rsidR="008C3D78" w:rsidRDefault="008C3D78" w:rsidP="003E394D">
      <w:pPr>
        <w:pStyle w:val="Ttulo1"/>
        <w:numPr>
          <w:ilvl w:val="0"/>
          <w:numId w:val="16"/>
        </w:numPr>
      </w:pPr>
      <w:bookmarkStart w:id="286" w:name="_Toc46255160"/>
      <w:commentRangeStart w:id="287"/>
      <w:commentRangeStart w:id="288"/>
      <w:r>
        <w:lastRenderedPageBreak/>
        <w:t xml:space="preserve">Componentes y herramientas </w:t>
      </w:r>
      <w:commentRangeEnd w:id="287"/>
      <w:r w:rsidR="004F1F56">
        <w:rPr>
          <w:rStyle w:val="Refdecomentario"/>
          <w:rFonts w:eastAsiaTheme="minorHAnsi" w:cstheme="minorBidi"/>
          <w:b w:val="0"/>
        </w:rPr>
        <w:commentReference w:id="287"/>
      </w:r>
      <w:r w:rsidR="0021598F">
        <w:t>software</w:t>
      </w:r>
      <w:commentRangeEnd w:id="288"/>
      <w:r w:rsidR="00DE14AD">
        <w:rPr>
          <w:rStyle w:val="Refdecomentario"/>
          <w:rFonts w:eastAsiaTheme="minorHAnsi" w:cstheme="minorBidi"/>
          <w:b w:val="0"/>
        </w:rPr>
        <w:commentReference w:id="288"/>
      </w:r>
      <w:bookmarkEnd w:id="286"/>
    </w:p>
    <w:p w14:paraId="4EA1FE2E" w14:textId="77777777" w:rsidR="00A848F8" w:rsidRPr="00A848F8" w:rsidRDefault="00A848F8" w:rsidP="00A848F8"/>
    <w:p w14:paraId="164BF231" w14:textId="19EF4763" w:rsidR="008C3D78" w:rsidRDefault="00DE14AD" w:rsidP="003E394D">
      <w:pPr>
        <w:pStyle w:val="Ttulo2"/>
        <w:numPr>
          <w:ilvl w:val="1"/>
          <w:numId w:val="16"/>
        </w:numPr>
      </w:pPr>
      <w:bookmarkStart w:id="289" w:name="_Toc46255161"/>
      <w:r>
        <w:t>Lattice ICE40</w:t>
      </w:r>
      <w:bookmarkEnd w:id="289"/>
    </w:p>
    <w:p w14:paraId="766195A2" w14:textId="77777777" w:rsidR="00DE14AD" w:rsidRDefault="00DE14AD" w:rsidP="00DE14AD"/>
    <w:p w14:paraId="40B6D06E" w14:textId="1FCAAEB7" w:rsidR="00DE14AD" w:rsidRDefault="00DE14AD" w:rsidP="00C912DC">
      <w:pPr>
        <w:pStyle w:val="Textoindependienteprimerasangra"/>
      </w:pPr>
      <w:r>
        <w:t xml:space="preserve">En este apartado desarrollaremos con más detenimiento el dispositivo FPGA elegido para la implementación de nuestra placa de </w:t>
      </w:r>
      <w:r w:rsidR="00B87213">
        <w:t>entrenamiento</w:t>
      </w:r>
      <w:r>
        <w:t>. Como ya comentábamos anteriormente en el apartado “</w:t>
      </w:r>
      <w:r w:rsidRPr="00DE14AD">
        <w:rPr>
          <w:i/>
          <w:iCs/>
        </w:rPr>
        <w:fldChar w:fldCharType="begin"/>
      </w:r>
      <w:r w:rsidRPr="00DE14AD">
        <w:rPr>
          <w:i/>
          <w:iCs/>
        </w:rPr>
        <w:instrText xml:space="preserve"> REF _Ref45356472 \h </w:instrText>
      </w:r>
      <w:r>
        <w:rPr>
          <w:i/>
          <w:iCs/>
        </w:rPr>
        <w:instrText xml:space="preserve"> \* MERGEFORMAT </w:instrText>
      </w:r>
      <w:r w:rsidRPr="00DE14AD">
        <w:rPr>
          <w:i/>
          <w:iCs/>
        </w:rPr>
      </w:r>
      <w:r w:rsidRPr="00DE14AD">
        <w:rPr>
          <w:i/>
          <w:iCs/>
        </w:rPr>
        <w:fldChar w:fldCharType="separate"/>
      </w:r>
      <w:r w:rsidR="007B4254" w:rsidRPr="007B4254">
        <w:rPr>
          <w:i/>
          <w:iCs/>
        </w:rPr>
        <w:t>FPGAs open source</w:t>
      </w:r>
      <w:r w:rsidRPr="00DE14AD">
        <w:rPr>
          <w:i/>
          <w:iCs/>
        </w:rPr>
        <w:fldChar w:fldCharType="end"/>
      </w:r>
      <w:r>
        <w:rPr>
          <w:i/>
          <w:iCs/>
        </w:rPr>
        <w:t xml:space="preserve">”, </w:t>
      </w:r>
      <w:r>
        <w:t xml:space="preserve">nuestra elección se basa en una de las pocas FPGAs open source que existen actualmente en el mercado, el chip de Lattice </w:t>
      </w:r>
      <w:r w:rsidR="00697079">
        <w:t>i</w:t>
      </w:r>
      <w:r>
        <w:t>CE40 [27].</w:t>
      </w:r>
    </w:p>
    <w:p w14:paraId="175062FE" w14:textId="5BE9198D" w:rsidR="00DE14AD" w:rsidRDefault="00697079" w:rsidP="00C912DC">
      <w:pPr>
        <w:pStyle w:val="Textoindependiente"/>
      </w:pPr>
      <w:r>
        <w:t>i</w:t>
      </w:r>
      <w:r w:rsidR="00DE14AD">
        <w:t>CE40</w:t>
      </w:r>
      <w:r w:rsidR="00FE46A9">
        <w:t xml:space="preserve"> es el nombre de una familia de FPGAs de bajo consumo y alto rendimiento de la compañía Lattice Semiconductor [28] cuyo toolchain fue liberado en 2015 como se comentaba en el apartado </w:t>
      </w:r>
      <w:r w:rsidR="00FE46A9" w:rsidRPr="00FE46A9">
        <w:rPr>
          <w:i/>
          <w:iCs/>
        </w:rPr>
        <w:fldChar w:fldCharType="begin"/>
      </w:r>
      <w:r w:rsidR="00FE46A9" w:rsidRPr="00FE46A9">
        <w:rPr>
          <w:i/>
          <w:iCs/>
        </w:rPr>
        <w:instrText xml:space="preserve"> REF _Ref45356970 \h  \* MERGEFORMAT </w:instrText>
      </w:r>
      <w:r w:rsidR="00FE46A9" w:rsidRPr="00FE46A9">
        <w:rPr>
          <w:i/>
          <w:iCs/>
        </w:rPr>
      </w:r>
      <w:r w:rsidR="00FE46A9" w:rsidRPr="00FE46A9">
        <w:rPr>
          <w:i/>
          <w:iCs/>
        </w:rPr>
        <w:fldChar w:fldCharType="separate"/>
      </w:r>
      <w:r w:rsidR="007B4254" w:rsidRPr="007B4254">
        <w:rPr>
          <w:i/>
          <w:iCs/>
        </w:rPr>
        <w:t>FPGAs open source</w:t>
      </w:r>
      <w:r w:rsidR="00FE46A9" w:rsidRPr="00FE46A9">
        <w:rPr>
          <w:i/>
          <w:iCs/>
        </w:rPr>
        <w:fldChar w:fldCharType="end"/>
      </w:r>
      <w:r w:rsidR="00FE46A9">
        <w:t xml:space="preserve">. </w:t>
      </w:r>
      <w:r w:rsidR="004844E9">
        <w:t xml:space="preserve">Los dispositivos de esta familia se han fabricado en un proceso de bajo consumo CMOS de 40nm. </w:t>
      </w:r>
      <w:r w:rsidR="00FE46A9">
        <w:t>Dentro de esta familia de dispositivos nos encontramos principalmente con dos ramas de dispositivos:</w:t>
      </w:r>
    </w:p>
    <w:p w14:paraId="3FC41123" w14:textId="0A9295FE" w:rsidR="00FE46A9" w:rsidRDefault="00FE46A9" w:rsidP="00920BFA">
      <w:pPr>
        <w:pStyle w:val="Prrafodelista"/>
        <w:numPr>
          <w:ilvl w:val="0"/>
          <w:numId w:val="18"/>
        </w:numPr>
      </w:pPr>
      <w:r>
        <w:t>Una rama de bajo consumo denominada con las letras LP (low power)</w:t>
      </w:r>
    </w:p>
    <w:p w14:paraId="3490E965" w14:textId="508CED06" w:rsidR="00FE46A9" w:rsidRDefault="00FE46A9" w:rsidP="00920BFA">
      <w:pPr>
        <w:pStyle w:val="Prrafodelista"/>
        <w:numPr>
          <w:ilvl w:val="0"/>
          <w:numId w:val="18"/>
        </w:numPr>
      </w:pPr>
      <w:r>
        <w:t>Y otra de alto rendimiento, definida por las letras HX (high performance)</w:t>
      </w:r>
    </w:p>
    <w:p w14:paraId="73C5F593" w14:textId="77777777" w:rsidR="00FE46A9" w:rsidRDefault="00FE46A9" w:rsidP="00C912DC">
      <w:pPr>
        <w:pStyle w:val="Textoindependiente"/>
      </w:pPr>
      <w:r>
        <w:t>En la tabla 2 se muestra una comparativa con las características más importantes de los distintos dispositivos de cada rama.</w:t>
      </w:r>
    </w:p>
    <w:tbl>
      <w:tblPr>
        <w:tblStyle w:val="Tablaconcuadrcula"/>
        <w:tblW w:w="0" w:type="auto"/>
        <w:jc w:val="center"/>
        <w:tblLook w:val="04A0" w:firstRow="1" w:lastRow="0" w:firstColumn="1" w:lastColumn="0" w:noHBand="0" w:noVBand="1"/>
      </w:tblPr>
      <w:tblGrid>
        <w:gridCol w:w="1296"/>
        <w:gridCol w:w="917"/>
        <w:gridCol w:w="917"/>
        <w:gridCol w:w="862"/>
        <w:gridCol w:w="862"/>
        <w:gridCol w:w="862"/>
        <w:gridCol w:w="926"/>
        <w:gridCol w:w="926"/>
        <w:gridCol w:w="926"/>
      </w:tblGrid>
      <w:tr w:rsidR="00697079" w14:paraId="33EDDDF6" w14:textId="77777777" w:rsidTr="00087C55">
        <w:trPr>
          <w:jc w:val="center"/>
        </w:trPr>
        <w:tc>
          <w:tcPr>
            <w:tcW w:w="0" w:type="auto"/>
          </w:tcPr>
          <w:p w14:paraId="28A2EA00" w14:textId="77777777" w:rsidR="00FE46A9" w:rsidRDefault="00FE46A9" w:rsidP="00087C55">
            <w:pPr>
              <w:jc w:val="center"/>
            </w:pPr>
          </w:p>
        </w:tc>
        <w:tc>
          <w:tcPr>
            <w:tcW w:w="0" w:type="auto"/>
          </w:tcPr>
          <w:p w14:paraId="0CF7C331" w14:textId="05A71B46" w:rsidR="00FE46A9" w:rsidRPr="00FE46A9" w:rsidRDefault="00FE46A9" w:rsidP="00087C55">
            <w:pPr>
              <w:jc w:val="center"/>
              <w:rPr>
                <w:b/>
                <w:bCs/>
              </w:rPr>
            </w:pPr>
            <w:r w:rsidRPr="00FE46A9">
              <w:rPr>
                <w:b/>
                <w:bCs/>
              </w:rPr>
              <w:t>LP384</w:t>
            </w:r>
          </w:p>
        </w:tc>
        <w:tc>
          <w:tcPr>
            <w:tcW w:w="0" w:type="auto"/>
          </w:tcPr>
          <w:p w14:paraId="1807E354" w14:textId="3DD4F3AD" w:rsidR="00FE46A9" w:rsidRPr="00FE46A9" w:rsidRDefault="00FE46A9" w:rsidP="00087C55">
            <w:pPr>
              <w:jc w:val="center"/>
              <w:rPr>
                <w:b/>
                <w:bCs/>
              </w:rPr>
            </w:pPr>
            <w:r w:rsidRPr="00FE46A9">
              <w:rPr>
                <w:b/>
                <w:bCs/>
              </w:rPr>
              <w:t>LP640</w:t>
            </w:r>
          </w:p>
        </w:tc>
        <w:tc>
          <w:tcPr>
            <w:tcW w:w="0" w:type="auto"/>
          </w:tcPr>
          <w:p w14:paraId="01A8CDA9" w14:textId="206BC0EA" w:rsidR="00FE46A9" w:rsidRPr="00FE46A9" w:rsidRDefault="00FE46A9" w:rsidP="00087C55">
            <w:pPr>
              <w:jc w:val="center"/>
              <w:rPr>
                <w:b/>
                <w:bCs/>
              </w:rPr>
            </w:pPr>
            <w:r>
              <w:rPr>
                <w:b/>
                <w:bCs/>
              </w:rPr>
              <w:t>LP1K</w:t>
            </w:r>
          </w:p>
        </w:tc>
        <w:tc>
          <w:tcPr>
            <w:tcW w:w="0" w:type="auto"/>
          </w:tcPr>
          <w:p w14:paraId="43E66C17" w14:textId="05084CD9" w:rsidR="00FE46A9" w:rsidRPr="00FE46A9" w:rsidRDefault="00FE46A9" w:rsidP="00087C55">
            <w:pPr>
              <w:jc w:val="center"/>
              <w:rPr>
                <w:b/>
                <w:bCs/>
              </w:rPr>
            </w:pPr>
            <w:r w:rsidRPr="00FE46A9">
              <w:rPr>
                <w:b/>
                <w:bCs/>
              </w:rPr>
              <w:t>LP4K</w:t>
            </w:r>
          </w:p>
        </w:tc>
        <w:tc>
          <w:tcPr>
            <w:tcW w:w="0" w:type="auto"/>
          </w:tcPr>
          <w:p w14:paraId="79CD81D3" w14:textId="2F25E07B" w:rsidR="00FE46A9" w:rsidRPr="00FE46A9" w:rsidRDefault="00FE46A9" w:rsidP="00087C55">
            <w:pPr>
              <w:jc w:val="center"/>
              <w:rPr>
                <w:b/>
                <w:bCs/>
              </w:rPr>
            </w:pPr>
            <w:r w:rsidRPr="00FE46A9">
              <w:rPr>
                <w:b/>
                <w:bCs/>
              </w:rPr>
              <w:t>LP8K</w:t>
            </w:r>
          </w:p>
        </w:tc>
        <w:tc>
          <w:tcPr>
            <w:tcW w:w="0" w:type="auto"/>
          </w:tcPr>
          <w:p w14:paraId="5BFA6E4B" w14:textId="2F0667A3" w:rsidR="00FE46A9" w:rsidRPr="00FE46A9" w:rsidRDefault="00FE46A9" w:rsidP="00087C55">
            <w:pPr>
              <w:jc w:val="center"/>
              <w:rPr>
                <w:b/>
                <w:bCs/>
              </w:rPr>
            </w:pPr>
            <w:r w:rsidRPr="00FE46A9">
              <w:rPr>
                <w:b/>
                <w:bCs/>
              </w:rPr>
              <w:t>HX1K</w:t>
            </w:r>
          </w:p>
        </w:tc>
        <w:tc>
          <w:tcPr>
            <w:tcW w:w="0" w:type="auto"/>
          </w:tcPr>
          <w:p w14:paraId="316609CA" w14:textId="7D2214DB" w:rsidR="00FE46A9" w:rsidRPr="00FE46A9" w:rsidRDefault="00FE46A9" w:rsidP="00087C55">
            <w:pPr>
              <w:jc w:val="center"/>
              <w:rPr>
                <w:b/>
                <w:bCs/>
              </w:rPr>
            </w:pPr>
            <w:r w:rsidRPr="00FE46A9">
              <w:rPr>
                <w:b/>
                <w:bCs/>
              </w:rPr>
              <w:t>HX4K</w:t>
            </w:r>
          </w:p>
        </w:tc>
        <w:tc>
          <w:tcPr>
            <w:tcW w:w="0" w:type="auto"/>
          </w:tcPr>
          <w:p w14:paraId="32925C5B" w14:textId="08198DB9" w:rsidR="00FE46A9" w:rsidRPr="00FE46A9" w:rsidRDefault="00FE46A9" w:rsidP="00087C55">
            <w:pPr>
              <w:jc w:val="center"/>
              <w:rPr>
                <w:b/>
                <w:bCs/>
              </w:rPr>
            </w:pPr>
            <w:r w:rsidRPr="00FE46A9">
              <w:rPr>
                <w:b/>
                <w:bCs/>
              </w:rPr>
              <w:t>HX8K</w:t>
            </w:r>
          </w:p>
        </w:tc>
      </w:tr>
      <w:tr w:rsidR="00697079" w14:paraId="54916BBD" w14:textId="77777777" w:rsidTr="00087C55">
        <w:trPr>
          <w:jc w:val="center"/>
        </w:trPr>
        <w:tc>
          <w:tcPr>
            <w:tcW w:w="0" w:type="auto"/>
          </w:tcPr>
          <w:p w14:paraId="4768E41C" w14:textId="46B953EC" w:rsidR="00FE46A9" w:rsidRDefault="00FE46A9" w:rsidP="00087C55">
            <w:pPr>
              <w:jc w:val="center"/>
            </w:pPr>
            <w:r>
              <w:t>Logic cells</w:t>
            </w:r>
          </w:p>
        </w:tc>
        <w:tc>
          <w:tcPr>
            <w:tcW w:w="0" w:type="auto"/>
          </w:tcPr>
          <w:p w14:paraId="1E03D36D" w14:textId="5C0C3ACD" w:rsidR="00FE46A9" w:rsidRDefault="00697079" w:rsidP="00087C55">
            <w:pPr>
              <w:jc w:val="center"/>
            </w:pPr>
            <w:r>
              <w:t>384</w:t>
            </w:r>
          </w:p>
        </w:tc>
        <w:tc>
          <w:tcPr>
            <w:tcW w:w="0" w:type="auto"/>
          </w:tcPr>
          <w:p w14:paraId="13D2BA7E" w14:textId="2D2E99D5" w:rsidR="00FE46A9" w:rsidRDefault="00697079" w:rsidP="00087C55">
            <w:pPr>
              <w:jc w:val="center"/>
            </w:pPr>
            <w:r>
              <w:t>640</w:t>
            </w:r>
          </w:p>
        </w:tc>
        <w:tc>
          <w:tcPr>
            <w:tcW w:w="0" w:type="auto"/>
          </w:tcPr>
          <w:p w14:paraId="1649289A" w14:textId="072CEA75" w:rsidR="00FE46A9" w:rsidRDefault="00697079" w:rsidP="00087C55">
            <w:pPr>
              <w:jc w:val="center"/>
            </w:pPr>
            <w:r>
              <w:t>1280</w:t>
            </w:r>
          </w:p>
        </w:tc>
        <w:tc>
          <w:tcPr>
            <w:tcW w:w="0" w:type="auto"/>
          </w:tcPr>
          <w:p w14:paraId="0FA75199" w14:textId="676C098A" w:rsidR="00FE46A9" w:rsidRDefault="00697079" w:rsidP="00087C55">
            <w:pPr>
              <w:jc w:val="center"/>
            </w:pPr>
            <w:r>
              <w:t>3520</w:t>
            </w:r>
          </w:p>
        </w:tc>
        <w:tc>
          <w:tcPr>
            <w:tcW w:w="0" w:type="auto"/>
          </w:tcPr>
          <w:p w14:paraId="20F21028" w14:textId="2EC971D9" w:rsidR="00FE46A9" w:rsidRDefault="00697079" w:rsidP="00087C55">
            <w:pPr>
              <w:jc w:val="center"/>
            </w:pPr>
            <w:r>
              <w:t>7680</w:t>
            </w:r>
          </w:p>
        </w:tc>
        <w:tc>
          <w:tcPr>
            <w:tcW w:w="0" w:type="auto"/>
          </w:tcPr>
          <w:p w14:paraId="0162A381" w14:textId="7E5315C6" w:rsidR="00FE46A9" w:rsidRDefault="00697079" w:rsidP="00087C55">
            <w:pPr>
              <w:jc w:val="center"/>
            </w:pPr>
            <w:r>
              <w:t>1280</w:t>
            </w:r>
          </w:p>
        </w:tc>
        <w:tc>
          <w:tcPr>
            <w:tcW w:w="0" w:type="auto"/>
          </w:tcPr>
          <w:p w14:paraId="40273E97" w14:textId="2E9D6940" w:rsidR="00FE46A9" w:rsidRDefault="00697079" w:rsidP="00087C55">
            <w:pPr>
              <w:jc w:val="center"/>
            </w:pPr>
            <w:r>
              <w:t>3520</w:t>
            </w:r>
          </w:p>
        </w:tc>
        <w:tc>
          <w:tcPr>
            <w:tcW w:w="0" w:type="auto"/>
          </w:tcPr>
          <w:p w14:paraId="3C98FF93" w14:textId="5BE21C64" w:rsidR="00FE46A9" w:rsidRDefault="00697079" w:rsidP="00087C55">
            <w:pPr>
              <w:jc w:val="center"/>
            </w:pPr>
            <w:r>
              <w:t>7680</w:t>
            </w:r>
          </w:p>
        </w:tc>
      </w:tr>
      <w:tr w:rsidR="00697079" w14:paraId="7112B141" w14:textId="77777777" w:rsidTr="00087C55">
        <w:trPr>
          <w:jc w:val="center"/>
        </w:trPr>
        <w:tc>
          <w:tcPr>
            <w:tcW w:w="0" w:type="auto"/>
          </w:tcPr>
          <w:p w14:paraId="69DF1A7C" w14:textId="2E986778" w:rsidR="00FE46A9" w:rsidRDefault="00FE46A9" w:rsidP="00087C55">
            <w:pPr>
              <w:jc w:val="center"/>
            </w:pPr>
            <w:r w:rsidRPr="00697079">
              <w:rPr>
                <w:sz w:val="22"/>
                <w:szCs w:val="20"/>
              </w:rPr>
              <w:t>RAM bits</w:t>
            </w:r>
          </w:p>
        </w:tc>
        <w:tc>
          <w:tcPr>
            <w:tcW w:w="0" w:type="auto"/>
          </w:tcPr>
          <w:p w14:paraId="2F07E54F" w14:textId="0C68004C" w:rsidR="00FE46A9" w:rsidRDefault="00697079" w:rsidP="00087C55">
            <w:pPr>
              <w:jc w:val="center"/>
            </w:pPr>
            <w:r>
              <w:t>0</w:t>
            </w:r>
          </w:p>
        </w:tc>
        <w:tc>
          <w:tcPr>
            <w:tcW w:w="0" w:type="auto"/>
          </w:tcPr>
          <w:p w14:paraId="5CF4CE81" w14:textId="37E65AD7" w:rsidR="00FE46A9" w:rsidRDefault="00697079" w:rsidP="00087C55">
            <w:pPr>
              <w:jc w:val="center"/>
            </w:pPr>
            <w:r>
              <w:t>32K</w:t>
            </w:r>
          </w:p>
        </w:tc>
        <w:tc>
          <w:tcPr>
            <w:tcW w:w="0" w:type="auto"/>
          </w:tcPr>
          <w:p w14:paraId="36A31DA8" w14:textId="27CAA689" w:rsidR="00FE46A9" w:rsidRDefault="00697079" w:rsidP="00087C55">
            <w:pPr>
              <w:jc w:val="center"/>
            </w:pPr>
            <w:r>
              <w:t>64K</w:t>
            </w:r>
          </w:p>
        </w:tc>
        <w:tc>
          <w:tcPr>
            <w:tcW w:w="0" w:type="auto"/>
          </w:tcPr>
          <w:p w14:paraId="2AB57400" w14:textId="42FF6EDD" w:rsidR="00FE46A9" w:rsidRDefault="00697079" w:rsidP="00087C55">
            <w:pPr>
              <w:jc w:val="center"/>
            </w:pPr>
            <w:r>
              <w:t>80K</w:t>
            </w:r>
          </w:p>
        </w:tc>
        <w:tc>
          <w:tcPr>
            <w:tcW w:w="0" w:type="auto"/>
          </w:tcPr>
          <w:p w14:paraId="0E2FDFCC" w14:textId="49926E31" w:rsidR="00FE46A9" w:rsidRDefault="00697079" w:rsidP="00087C55">
            <w:pPr>
              <w:jc w:val="center"/>
            </w:pPr>
            <w:r>
              <w:t>128K</w:t>
            </w:r>
          </w:p>
        </w:tc>
        <w:tc>
          <w:tcPr>
            <w:tcW w:w="0" w:type="auto"/>
          </w:tcPr>
          <w:p w14:paraId="5DA946A3" w14:textId="24D46C59" w:rsidR="00FE46A9" w:rsidRDefault="00697079" w:rsidP="00087C55">
            <w:pPr>
              <w:jc w:val="center"/>
            </w:pPr>
            <w:r>
              <w:t>64K</w:t>
            </w:r>
          </w:p>
        </w:tc>
        <w:tc>
          <w:tcPr>
            <w:tcW w:w="0" w:type="auto"/>
          </w:tcPr>
          <w:p w14:paraId="4207B787" w14:textId="6C812F4A" w:rsidR="00FE46A9" w:rsidRDefault="00697079" w:rsidP="00087C55">
            <w:pPr>
              <w:jc w:val="center"/>
            </w:pPr>
            <w:r>
              <w:t>80K</w:t>
            </w:r>
          </w:p>
        </w:tc>
        <w:tc>
          <w:tcPr>
            <w:tcW w:w="0" w:type="auto"/>
          </w:tcPr>
          <w:p w14:paraId="3D18877E" w14:textId="244C4D6C" w:rsidR="00FE46A9" w:rsidRDefault="00697079" w:rsidP="00087C55">
            <w:pPr>
              <w:jc w:val="center"/>
            </w:pPr>
            <w:r>
              <w:t>128K</w:t>
            </w:r>
          </w:p>
        </w:tc>
      </w:tr>
      <w:tr w:rsidR="00697079" w14:paraId="726D045A" w14:textId="77777777" w:rsidTr="00087C55">
        <w:trPr>
          <w:jc w:val="center"/>
        </w:trPr>
        <w:tc>
          <w:tcPr>
            <w:tcW w:w="0" w:type="auto"/>
          </w:tcPr>
          <w:p w14:paraId="75270B90" w14:textId="53432E5F" w:rsidR="00FE46A9" w:rsidRDefault="00697079" w:rsidP="00087C55">
            <w:pPr>
              <w:jc w:val="center"/>
            </w:pPr>
            <w:r>
              <w:t>PLLs</w:t>
            </w:r>
          </w:p>
        </w:tc>
        <w:tc>
          <w:tcPr>
            <w:tcW w:w="0" w:type="auto"/>
          </w:tcPr>
          <w:p w14:paraId="75F38460" w14:textId="1E42FE8E" w:rsidR="00FE46A9" w:rsidRDefault="00697079" w:rsidP="00087C55">
            <w:pPr>
              <w:jc w:val="center"/>
            </w:pPr>
            <w:r>
              <w:t>0</w:t>
            </w:r>
          </w:p>
        </w:tc>
        <w:tc>
          <w:tcPr>
            <w:tcW w:w="0" w:type="auto"/>
          </w:tcPr>
          <w:p w14:paraId="1A2A5AD4" w14:textId="0B2C4AA8" w:rsidR="00FE46A9" w:rsidRDefault="00697079" w:rsidP="00087C55">
            <w:pPr>
              <w:jc w:val="center"/>
            </w:pPr>
            <w:r>
              <w:t>0</w:t>
            </w:r>
          </w:p>
        </w:tc>
        <w:tc>
          <w:tcPr>
            <w:tcW w:w="0" w:type="auto"/>
          </w:tcPr>
          <w:p w14:paraId="65EB258B" w14:textId="3D38C3EE" w:rsidR="00FE46A9" w:rsidRDefault="00697079" w:rsidP="00087C55">
            <w:pPr>
              <w:jc w:val="center"/>
            </w:pPr>
            <w:r>
              <w:t>1</w:t>
            </w:r>
          </w:p>
        </w:tc>
        <w:tc>
          <w:tcPr>
            <w:tcW w:w="0" w:type="auto"/>
          </w:tcPr>
          <w:p w14:paraId="090C3DFC" w14:textId="45C16471" w:rsidR="00FE46A9" w:rsidRDefault="00697079" w:rsidP="00087C55">
            <w:pPr>
              <w:jc w:val="center"/>
            </w:pPr>
            <w:r>
              <w:t>2</w:t>
            </w:r>
          </w:p>
        </w:tc>
        <w:tc>
          <w:tcPr>
            <w:tcW w:w="0" w:type="auto"/>
          </w:tcPr>
          <w:p w14:paraId="35B2A305" w14:textId="27371ADE" w:rsidR="00FE46A9" w:rsidRDefault="00697079" w:rsidP="00087C55">
            <w:pPr>
              <w:jc w:val="center"/>
            </w:pPr>
            <w:r>
              <w:t>2</w:t>
            </w:r>
          </w:p>
        </w:tc>
        <w:tc>
          <w:tcPr>
            <w:tcW w:w="0" w:type="auto"/>
          </w:tcPr>
          <w:p w14:paraId="2124D2AE" w14:textId="080E8BFF" w:rsidR="00FE46A9" w:rsidRDefault="00697079" w:rsidP="00087C55">
            <w:pPr>
              <w:jc w:val="center"/>
            </w:pPr>
            <w:r>
              <w:t>1</w:t>
            </w:r>
          </w:p>
        </w:tc>
        <w:tc>
          <w:tcPr>
            <w:tcW w:w="0" w:type="auto"/>
          </w:tcPr>
          <w:p w14:paraId="1CB32B37" w14:textId="311D64D8" w:rsidR="00FE46A9" w:rsidRDefault="00697079" w:rsidP="00087C55">
            <w:pPr>
              <w:jc w:val="center"/>
            </w:pPr>
            <w:r>
              <w:t>2</w:t>
            </w:r>
          </w:p>
        </w:tc>
        <w:tc>
          <w:tcPr>
            <w:tcW w:w="0" w:type="auto"/>
          </w:tcPr>
          <w:p w14:paraId="208D93D5" w14:textId="4FB27694" w:rsidR="00FE46A9" w:rsidRDefault="00697079" w:rsidP="00087C55">
            <w:pPr>
              <w:jc w:val="center"/>
            </w:pPr>
            <w:r>
              <w:t>2</w:t>
            </w:r>
          </w:p>
        </w:tc>
      </w:tr>
      <w:tr w:rsidR="00697079" w14:paraId="4C353E10" w14:textId="77777777" w:rsidTr="00087C55">
        <w:trPr>
          <w:jc w:val="center"/>
        </w:trPr>
        <w:tc>
          <w:tcPr>
            <w:tcW w:w="0" w:type="auto"/>
          </w:tcPr>
          <w:p w14:paraId="5B4CF6D1" w14:textId="3DFF2A7B" w:rsidR="00FE46A9" w:rsidRDefault="00697079" w:rsidP="00087C55">
            <w:pPr>
              <w:jc w:val="center"/>
            </w:pPr>
            <w:r>
              <w:t>I/O pins</w:t>
            </w:r>
          </w:p>
        </w:tc>
        <w:tc>
          <w:tcPr>
            <w:tcW w:w="0" w:type="auto"/>
          </w:tcPr>
          <w:p w14:paraId="32A58F29" w14:textId="612C3FB4" w:rsidR="00FE46A9" w:rsidRDefault="00697079" w:rsidP="00087C55">
            <w:pPr>
              <w:jc w:val="center"/>
            </w:pPr>
            <w:r>
              <w:t>63</w:t>
            </w:r>
          </w:p>
        </w:tc>
        <w:tc>
          <w:tcPr>
            <w:tcW w:w="0" w:type="auto"/>
          </w:tcPr>
          <w:p w14:paraId="1471EC91" w14:textId="5BC348B6" w:rsidR="00FE46A9" w:rsidRDefault="00697079" w:rsidP="00087C55">
            <w:pPr>
              <w:jc w:val="center"/>
            </w:pPr>
            <w:r>
              <w:t>25</w:t>
            </w:r>
          </w:p>
        </w:tc>
        <w:tc>
          <w:tcPr>
            <w:tcW w:w="0" w:type="auto"/>
          </w:tcPr>
          <w:p w14:paraId="718D33E4" w14:textId="62246246" w:rsidR="00FE46A9" w:rsidRDefault="00697079" w:rsidP="00087C55">
            <w:pPr>
              <w:jc w:val="center"/>
            </w:pPr>
            <w:r>
              <w:t>95</w:t>
            </w:r>
          </w:p>
        </w:tc>
        <w:tc>
          <w:tcPr>
            <w:tcW w:w="0" w:type="auto"/>
          </w:tcPr>
          <w:p w14:paraId="510C9B07" w14:textId="12BCFFAD" w:rsidR="00FE46A9" w:rsidRDefault="00697079" w:rsidP="00087C55">
            <w:pPr>
              <w:jc w:val="center"/>
            </w:pPr>
            <w:r>
              <w:t>167</w:t>
            </w:r>
          </w:p>
        </w:tc>
        <w:tc>
          <w:tcPr>
            <w:tcW w:w="0" w:type="auto"/>
          </w:tcPr>
          <w:p w14:paraId="6BA43647" w14:textId="1FD22206" w:rsidR="00FE46A9" w:rsidRDefault="00697079" w:rsidP="00087C55">
            <w:pPr>
              <w:jc w:val="center"/>
            </w:pPr>
            <w:r>
              <w:t>178</w:t>
            </w:r>
          </w:p>
        </w:tc>
        <w:tc>
          <w:tcPr>
            <w:tcW w:w="0" w:type="auto"/>
          </w:tcPr>
          <w:p w14:paraId="15C340B9" w14:textId="7102E447" w:rsidR="00FE46A9" w:rsidRDefault="00697079" w:rsidP="00087C55">
            <w:pPr>
              <w:jc w:val="center"/>
            </w:pPr>
            <w:r>
              <w:t>95</w:t>
            </w:r>
          </w:p>
        </w:tc>
        <w:tc>
          <w:tcPr>
            <w:tcW w:w="0" w:type="auto"/>
          </w:tcPr>
          <w:p w14:paraId="7E96C7A7" w14:textId="6D77B01C" w:rsidR="00FE46A9" w:rsidRDefault="00697079" w:rsidP="00087C55">
            <w:pPr>
              <w:jc w:val="center"/>
            </w:pPr>
            <w:r>
              <w:t>95</w:t>
            </w:r>
          </w:p>
        </w:tc>
        <w:tc>
          <w:tcPr>
            <w:tcW w:w="0" w:type="auto"/>
          </w:tcPr>
          <w:p w14:paraId="797658B0" w14:textId="4FEC5517" w:rsidR="00FE46A9" w:rsidRDefault="00697079" w:rsidP="00087C55">
            <w:pPr>
              <w:jc w:val="center"/>
            </w:pPr>
            <w:r>
              <w:t>206</w:t>
            </w:r>
          </w:p>
        </w:tc>
      </w:tr>
      <w:tr w:rsidR="00697079" w14:paraId="2C9D6BF1" w14:textId="77777777" w:rsidTr="00087C55">
        <w:trPr>
          <w:jc w:val="center"/>
        </w:trPr>
        <w:tc>
          <w:tcPr>
            <w:tcW w:w="0" w:type="auto"/>
          </w:tcPr>
          <w:p w14:paraId="319ADBD5" w14:textId="5DA92E56" w:rsidR="00FE46A9" w:rsidRDefault="00697079" w:rsidP="00087C55">
            <w:pPr>
              <w:jc w:val="center"/>
            </w:pPr>
            <w:r>
              <w:t>Differential Input Pairs</w:t>
            </w:r>
          </w:p>
        </w:tc>
        <w:tc>
          <w:tcPr>
            <w:tcW w:w="0" w:type="auto"/>
          </w:tcPr>
          <w:p w14:paraId="1CF04310" w14:textId="025F85AE" w:rsidR="00FE46A9" w:rsidRDefault="00697079" w:rsidP="00087C55">
            <w:pPr>
              <w:jc w:val="center"/>
            </w:pPr>
            <w:r>
              <w:t>8</w:t>
            </w:r>
          </w:p>
        </w:tc>
        <w:tc>
          <w:tcPr>
            <w:tcW w:w="0" w:type="auto"/>
          </w:tcPr>
          <w:p w14:paraId="484977A2" w14:textId="25980BA0" w:rsidR="00FE46A9" w:rsidRDefault="00697079" w:rsidP="00087C55">
            <w:pPr>
              <w:jc w:val="center"/>
            </w:pPr>
            <w:r>
              <w:t>3</w:t>
            </w:r>
          </w:p>
        </w:tc>
        <w:tc>
          <w:tcPr>
            <w:tcW w:w="0" w:type="auto"/>
          </w:tcPr>
          <w:p w14:paraId="457F4BE1" w14:textId="65C394AA" w:rsidR="00FE46A9" w:rsidRDefault="00697079" w:rsidP="00087C55">
            <w:pPr>
              <w:jc w:val="center"/>
            </w:pPr>
            <w:r>
              <w:t>12</w:t>
            </w:r>
          </w:p>
        </w:tc>
        <w:tc>
          <w:tcPr>
            <w:tcW w:w="0" w:type="auto"/>
          </w:tcPr>
          <w:p w14:paraId="3F8EE243" w14:textId="6450FF69" w:rsidR="00FE46A9" w:rsidRDefault="00697079" w:rsidP="00087C55">
            <w:pPr>
              <w:jc w:val="center"/>
            </w:pPr>
            <w:r>
              <w:t>20</w:t>
            </w:r>
          </w:p>
        </w:tc>
        <w:tc>
          <w:tcPr>
            <w:tcW w:w="0" w:type="auto"/>
          </w:tcPr>
          <w:p w14:paraId="678AF0EA" w14:textId="0431C5DA" w:rsidR="00FE46A9" w:rsidRDefault="00697079" w:rsidP="00087C55">
            <w:pPr>
              <w:jc w:val="center"/>
            </w:pPr>
            <w:r>
              <w:t>23</w:t>
            </w:r>
          </w:p>
        </w:tc>
        <w:tc>
          <w:tcPr>
            <w:tcW w:w="0" w:type="auto"/>
          </w:tcPr>
          <w:p w14:paraId="58493346" w14:textId="3A541415" w:rsidR="00FE46A9" w:rsidRDefault="00697079" w:rsidP="00087C55">
            <w:pPr>
              <w:jc w:val="center"/>
            </w:pPr>
            <w:r>
              <w:t>11</w:t>
            </w:r>
          </w:p>
        </w:tc>
        <w:tc>
          <w:tcPr>
            <w:tcW w:w="0" w:type="auto"/>
          </w:tcPr>
          <w:p w14:paraId="0B40DE59" w14:textId="171DABF9" w:rsidR="00FE46A9" w:rsidRDefault="00697079" w:rsidP="00087C55">
            <w:pPr>
              <w:jc w:val="center"/>
            </w:pPr>
            <w:r>
              <w:t>12</w:t>
            </w:r>
          </w:p>
        </w:tc>
        <w:tc>
          <w:tcPr>
            <w:tcW w:w="0" w:type="auto"/>
          </w:tcPr>
          <w:p w14:paraId="529EAE9C" w14:textId="0B271EB3" w:rsidR="00FE46A9" w:rsidRDefault="00697079" w:rsidP="00087C55">
            <w:pPr>
              <w:keepNext/>
              <w:jc w:val="center"/>
            </w:pPr>
            <w:r>
              <w:t>26</w:t>
            </w:r>
          </w:p>
        </w:tc>
      </w:tr>
    </w:tbl>
    <w:p w14:paraId="29D3B57E" w14:textId="47C855F1" w:rsidR="00697079" w:rsidRDefault="00697079" w:rsidP="00697079">
      <w:pPr>
        <w:pStyle w:val="Descripcin"/>
        <w:jc w:val="center"/>
      </w:pPr>
      <w:bookmarkStart w:id="290" w:name="_Toc46255258"/>
      <w:r>
        <w:t xml:space="preserve">Tabla </w:t>
      </w:r>
      <w:fldSimple w:instr=" SEQ Tabla \* ARABIC ">
        <w:r w:rsidR="00772B0E">
          <w:rPr>
            <w:noProof/>
          </w:rPr>
          <w:t>2</w:t>
        </w:r>
      </w:fldSimple>
      <w:r>
        <w:t>: Familia iCE40</w:t>
      </w:r>
      <w:bookmarkEnd w:id="290"/>
    </w:p>
    <w:p w14:paraId="496DE2FC" w14:textId="140DFC17" w:rsidR="00FE46A9" w:rsidRDefault="005D541D" w:rsidP="00C912DC">
      <w:pPr>
        <w:pStyle w:val="Textoindependiente"/>
      </w:pPr>
      <w:r>
        <w:t>Para nuestra aplicación utilizaremos el chip iCE40HX4K por varias razones:</w:t>
      </w:r>
    </w:p>
    <w:p w14:paraId="4E58ED2A" w14:textId="05B0F5F8" w:rsidR="005D541D" w:rsidRDefault="005D541D" w:rsidP="00920BFA">
      <w:pPr>
        <w:pStyle w:val="Prrafodelista"/>
        <w:numPr>
          <w:ilvl w:val="0"/>
          <w:numId w:val="19"/>
        </w:numPr>
      </w:pPr>
      <w:r>
        <w:lastRenderedPageBreak/>
        <w:t xml:space="preserve">Presenta un equilibrio adecuado en términos </w:t>
      </w:r>
      <w:r w:rsidR="004844E9">
        <w:t>de</w:t>
      </w:r>
      <w:r>
        <w:t xml:space="preserve"> número de celdas lógicas, precio, consumo y área.</w:t>
      </w:r>
    </w:p>
    <w:p w14:paraId="7B2BB40D" w14:textId="2A940A62" w:rsidR="005D541D" w:rsidRDefault="005D541D" w:rsidP="00920BFA">
      <w:pPr>
        <w:pStyle w:val="Prrafodelista"/>
        <w:numPr>
          <w:ilvl w:val="0"/>
          <w:numId w:val="19"/>
        </w:numPr>
      </w:pPr>
      <w:r>
        <w:t>Es el mismo chip empleado en la I</w:t>
      </w:r>
      <w:r w:rsidR="00E8699E">
        <w:t>ce</w:t>
      </w:r>
      <w:r>
        <w:t xml:space="preserve">ZUM Alhambra II, lo que nos permite tanto tener una referencia en el diseño de la placa como poder reutilizar el software desarrollado para ésta, en el que entraremos en más detalle en el apartado </w:t>
      </w:r>
      <w:r w:rsidRPr="005D541D">
        <w:rPr>
          <w:i/>
          <w:iCs/>
        </w:rPr>
        <w:fldChar w:fldCharType="begin"/>
      </w:r>
      <w:r w:rsidRPr="005D541D">
        <w:rPr>
          <w:i/>
          <w:iCs/>
        </w:rPr>
        <w:instrText xml:space="preserve"> REF _Ref45357820 \h </w:instrText>
      </w:r>
      <w:r>
        <w:rPr>
          <w:i/>
          <w:iCs/>
        </w:rPr>
        <w:instrText xml:space="preserve"> \* MERGEFORMAT </w:instrText>
      </w:r>
      <w:r w:rsidRPr="005D541D">
        <w:rPr>
          <w:i/>
          <w:iCs/>
        </w:rPr>
      </w:r>
      <w:r w:rsidRPr="005D541D">
        <w:rPr>
          <w:i/>
          <w:iCs/>
        </w:rPr>
        <w:fldChar w:fldCharType="separate"/>
      </w:r>
      <w:r w:rsidR="007B4254" w:rsidRPr="007B4254">
        <w:rPr>
          <w:i/>
          <w:iCs/>
        </w:rPr>
        <w:t>IceStudio</w:t>
      </w:r>
      <w:r w:rsidRPr="005D541D">
        <w:rPr>
          <w:i/>
          <w:iCs/>
        </w:rPr>
        <w:fldChar w:fldCharType="end"/>
      </w:r>
      <w:r>
        <w:t>.</w:t>
      </w:r>
    </w:p>
    <w:p w14:paraId="5DDB4213" w14:textId="77777777" w:rsidR="00DD3CD2" w:rsidRDefault="00DD3CD2" w:rsidP="00DD3CD2">
      <w:pPr>
        <w:pStyle w:val="Prrafodelista"/>
      </w:pPr>
    </w:p>
    <w:p w14:paraId="54608B0E" w14:textId="3531AEE6" w:rsidR="00DD3CD2" w:rsidRDefault="00DD3CD2" w:rsidP="003E394D">
      <w:pPr>
        <w:pStyle w:val="Ttulo3"/>
        <w:numPr>
          <w:ilvl w:val="2"/>
          <w:numId w:val="16"/>
        </w:numPr>
      </w:pPr>
      <w:bookmarkStart w:id="291" w:name="_Ref45535381"/>
      <w:bookmarkStart w:id="292" w:name="_Toc46255162"/>
      <w:r>
        <w:t>iCE40HX4k</w:t>
      </w:r>
      <w:bookmarkEnd w:id="291"/>
      <w:bookmarkEnd w:id="292"/>
    </w:p>
    <w:p w14:paraId="7BA2348F" w14:textId="316556D1" w:rsidR="00385FFE" w:rsidRDefault="004844E9" w:rsidP="00C912DC">
      <w:pPr>
        <w:pStyle w:val="Textoindependienteprimerasangra"/>
      </w:pPr>
      <w:r>
        <w:t>A continuación, se profundizará en las características principales del chip de Latice iCE40HX4K.</w:t>
      </w:r>
    </w:p>
    <w:p w14:paraId="17C05503" w14:textId="28A41145" w:rsidR="00385FFE" w:rsidRDefault="00385FFE" w:rsidP="00C912DC">
      <w:pPr>
        <w:pStyle w:val="Textoindependiente"/>
      </w:pPr>
      <w:r>
        <w:t>La arquitectura del dispositivo (figura 13) está formada por una matriz de bloques lógicos programables (PLB), una memoria configurable no volátil</w:t>
      </w:r>
      <w:r w:rsidR="000B699A">
        <w:t xml:space="preserve"> (NVCM)</w:t>
      </w:r>
      <w:r>
        <w:t>, bloques de memoria RAM y bancos de pines I/O programables.</w:t>
      </w:r>
    </w:p>
    <w:p w14:paraId="646D7493" w14:textId="77777777" w:rsidR="00385FFE" w:rsidRDefault="00385FFE" w:rsidP="00385FFE">
      <w:pPr>
        <w:keepNext/>
        <w:jc w:val="center"/>
      </w:pPr>
      <w:r w:rsidRPr="00385FFE">
        <w:rPr>
          <w:noProof/>
        </w:rPr>
        <w:drawing>
          <wp:inline distT="0" distB="0" distL="0" distR="0" wp14:anchorId="77725B3B" wp14:editId="6281F0B1">
            <wp:extent cx="4857750" cy="4548776"/>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1498" cy="4599105"/>
                    </a:xfrm>
                    <a:prstGeom prst="rect">
                      <a:avLst/>
                    </a:prstGeom>
                  </pic:spPr>
                </pic:pic>
              </a:graphicData>
            </a:graphic>
          </wp:inline>
        </w:drawing>
      </w:r>
    </w:p>
    <w:p w14:paraId="775D208B" w14:textId="27988340" w:rsidR="00385FFE" w:rsidRPr="004844E9" w:rsidRDefault="00385FFE" w:rsidP="00385FFE">
      <w:pPr>
        <w:pStyle w:val="Descripcin"/>
        <w:jc w:val="center"/>
      </w:pPr>
      <w:bookmarkStart w:id="293" w:name="_Toc46331651"/>
      <w:r>
        <w:t xml:space="preserve">Figura </w:t>
      </w:r>
      <w:fldSimple w:instr=" SEQ Figura \* ARABIC ">
        <w:r w:rsidR="00000DDA">
          <w:rPr>
            <w:noProof/>
          </w:rPr>
          <w:t>13</w:t>
        </w:r>
      </w:fldSimple>
      <w:r>
        <w:t>: Dispositivo iCE40</w:t>
      </w:r>
      <w:bookmarkEnd w:id="293"/>
    </w:p>
    <w:p w14:paraId="4AAB9B0A" w14:textId="043B784F" w:rsidR="004844E9" w:rsidRDefault="00385FFE" w:rsidP="00C912DC">
      <w:pPr>
        <w:pStyle w:val="Textoindependiente"/>
      </w:pPr>
      <w:r>
        <w:t>La matriz central contiene en cada columna o bien celdas PLBs</w:t>
      </w:r>
      <w:r w:rsidR="007147B2">
        <w:t xml:space="preserve"> (figura 14)</w:t>
      </w:r>
      <w:r>
        <w:t xml:space="preserve"> o bien bloques de memoria de 4Kbits que se pueden configurar como RAM, ROM </w:t>
      </w:r>
      <w:r>
        <w:lastRenderedPageBreak/>
        <w:t xml:space="preserve">o FIFO. Los bancos de I/O se encuentran en el exterior del dispositivo y contienen además un buffer referido como sysIO que le permite operar con distintos estándares. Cuenta también con 2 PLL para multiplicar, dividir o desfasar señales de </w:t>
      </w:r>
      <w:r w:rsidR="007147B2">
        <w:t>reloj,</w:t>
      </w:r>
      <w:r>
        <w:t xml:space="preserve"> así como un bloque SPI que permite la configuración del dispositivo como veremos más adelante.</w:t>
      </w:r>
      <w:r w:rsidR="007147B2">
        <w:t xml:space="preserve"> Todo ello interconectado mediante una red configurable de señales.</w:t>
      </w:r>
    </w:p>
    <w:p w14:paraId="2940C072" w14:textId="77777777" w:rsidR="007147B2" w:rsidRDefault="007147B2" w:rsidP="007147B2">
      <w:pPr>
        <w:keepNext/>
        <w:jc w:val="center"/>
      </w:pPr>
      <w:r w:rsidRPr="007147B2">
        <w:rPr>
          <w:noProof/>
        </w:rPr>
        <w:drawing>
          <wp:inline distT="0" distB="0" distL="0" distR="0" wp14:anchorId="1B13CDF6" wp14:editId="25ADDBEC">
            <wp:extent cx="5650285" cy="4093534"/>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1818" cy="4109134"/>
                    </a:xfrm>
                    <a:prstGeom prst="rect">
                      <a:avLst/>
                    </a:prstGeom>
                  </pic:spPr>
                </pic:pic>
              </a:graphicData>
            </a:graphic>
          </wp:inline>
        </w:drawing>
      </w:r>
    </w:p>
    <w:p w14:paraId="42FCF1C9" w14:textId="07C94206" w:rsidR="007147B2" w:rsidRDefault="007147B2" w:rsidP="007147B2">
      <w:pPr>
        <w:pStyle w:val="Descripcin"/>
        <w:jc w:val="center"/>
      </w:pPr>
      <w:bookmarkStart w:id="294" w:name="_Toc46331652"/>
      <w:r>
        <w:t xml:space="preserve">Figura </w:t>
      </w:r>
      <w:fldSimple w:instr=" SEQ Figura \* ARABIC ">
        <w:r w:rsidR="00000DDA">
          <w:rPr>
            <w:noProof/>
          </w:rPr>
          <w:t>14</w:t>
        </w:r>
      </w:fldSimple>
      <w:r>
        <w:t>: Diagrama de bloques de un PLB</w:t>
      </w:r>
      <w:bookmarkEnd w:id="294"/>
    </w:p>
    <w:p w14:paraId="6FA9C5D4" w14:textId="11461313" w:rsidR="00800933" w:rsidRDefault="007147B2" w:rsidP="00C912DC">
      <w:pPr>
        <w:pStyle w:val="Textoindependiente"/>
      </w:pPr>
      <w:r>
        <w:t>El dispositivo cuenta con 8 pines de entrada globales, dos por cada lado del chip. En estos pines, identificados como GB</w:t>
      </w:r>
      <w:r w:rsidR="00800933">
        <w:t>IN</w:t>
      </w:r>
      <w:r>
        <w:t>[7:0], podemos introducir señales de</w:t>
      </w:r>
      <w:r w:rsidR="00D334A6">
        <w:t xml:space="preserve"> tipo</w:t>
      </w:r>
      <w:r>
        <w:t xml:space="preserve"> reloj, reset, enable, etc.</w:t>
      </w:r>
      <w:r w:rsidR="00A116D9">
        <w:t xml:space="preserve"> El PLL admite hasta 133MHz en la entrada, por lo que podríamos añadir una señal de reloj externa de hasta esa frecuencia y de hasta 275MHz en su salida.</w:t>
      </w:r>
      <w:r>
        <w:t xml:space="preserve"> También pueden usarse si se desea como pines de propósito general.</w:t>
      </w:r>
      <w:r w:rsidR="00800933">
        <w:t xml:space="preserve"> </w:t>
      </w:r>
      <w:r w:rsidR="00D334A6">
        <w:t>Además,</w:t>
      </w:r>
      <w:r w:rsidR="00A116D9">
        <w:t xml:space="preserve"> el chip</w:t>
      </w:r>
      <w:r w:rsidR="00800933">
        <w:t xml:space="preserve"> permite forzar a todos los pines I/O a un estado de alta impedancia</w:t>
      </w:r>
      <w:r w:rsidR="00A116D9">
        <w:t>, lo cual resulta muy útil para disminuir el consumo cuando no están en uso</w:t>
      </w:r>
      <w:r w:rsidR="00800933">
        <w:t>.</w:t>
      </w:r>
      <w:r w:rsidR="00800933" w:rsidRPr="00800933">
        <w:t xml:space="preserve"> </w:t>
      </w:r>
      <w:r w:rsidR="00D334A6">
        <w:t>Los pines de salida se pueden configurar con tres estándares diferentes, en función del valor de alimentación para los pines VCCIO. Dichas configuraciones son:</w:t>
      </w:r>
    </w:p>
    <w:p w14:paraId="1083D095" w14:textId="56CEB8E3" w:rsidR="00D334A6" w:rsidRDefault="00D334A6" w:rsidP="00920BFA">
      <w:pPr>
        <w:pStyle w:val="Prrafodelista"/>
        <w:numPr>
          <w:ilvl w:val="0"/>
          <w:numId w:val="20"/>
        </w:numPr>
      </w:pPr>
      <w:r>
        <w:t>LVCMOS33: Salida 3.3V para VCCIO=3.3V</w:t>
      </w:r>
    </w:p>
    <w:p w14:paraId="32F6220A" w14:textId="195CDC19" w:rsidR="00D334A6" w:rsidRDefault="00D334A6" w:rsidP="00920BFA">
      <w:pPr>
        <w:pStyle w:val="Prrafodelista"/>
        <w:numPr>
          <w:ilvl w:val="0"/>
          <w:numId w:val="20"/>
        </w:numPr>
      </w:pPr>
      <w:r>
        <w:t>LVCMOS25: Salida 2.5V para VCCIO=2.5V</w:t>
      </w:r>
    </w:p>
    <w:p w14:paraId="5397B7BA" w14:textId="706A14C3" w:rsidR="00D334A6" w:rsidRDefault="00D334A6" w:rsidP="00920BFA">
      <w:pPr>
        <w:pStyle w:val="Prrafodelista"/>
        <w:numPr>
          <w:ilvl w:val="0"/>
          <w:numId w:val="20"/>
        </w:numPr>
      </w:pPr>
      <w:r>
        <w:lastRenderedPageBreak/>
        <w:t>LVCMOS18: Salida 1.8V para VCCIO=1.8V</w:t>
      </w:r>
    </w:p>
    <w:p w14:paraId="30AB81B0" w14:textId="6F00DB13" w:rsidR="00D334A6" w:rsidRDefault="00D334A6" w:rsidP="00C912DC">
      <w:pPr>
        <w:pStyle w:val="Textoindependiente"/>
      </w:pPr>
      <w:r>
        <w:t>Además, cuenta con la posibilidad de hasta 12 entradas diferenciales LVDS25 [29] alimentando VCCIO con 2.5V o subLVDS alimentando VCCIO con 1.8V. Aunque el dispositivo no cuente con salidas diferenciales, el fabricante indica que es posible implementarlas configurando 2 pines de salida con una red de 3 resistencias tal y como se muestra en la figura 15.</w:t>
      </w:r>
    </w:p>
    <w:p w14:paraId="7F4899D4" w14:textId="77777777" w:rsidR="00D334A6" w:rsidRDefault="00D334A6" w:rsidP="00D334A6">
      <w:pPr>
        <w:keepNext/>
        <w:jc w:val="center"/>
      </w:pPr>
      <w:r w:rsidRPr="00D334A6">
        <w:rPr>
          <w:noProof/>
        </w:rPr>
        <w:drawing>
          <wp:inline distT="0" distB="0" distL="0" distR="0" wp14:anchorId="485AF68E" wp14:editId="4DC8FC97">
            <wp:extent cx="4143375" cy="329586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2295" cy="3334781"/>
                    </a:xfrm>
                    <a:prstGeom prst="rect">
                      <a:avLst/>
                    </a:prstGeom>
                  </pic:spPr>
                </pic:pic>
              </a:graphicData>
            </a:graphic>
          </wp:inline>
        </w:drawing>
      </w:r>
    </w:p>
    <w:p w14:paraId="6E948B3E" w14:textId="2B700670" w:rsidR="00D334A6" w:rsidRDefault="00D334A6" w:rsidP="00D334A6">
      <w:pPr>
        <w:pStyle w:val="Descripcin"/>
        <w:jc w:val="center"/>
      </w:pPr>
      <w:bookmarkStart w:id="295" w:name="_Toc46331653"/>
      <w:r>
        <w:t xml:space="preserve">Figura </w:t>
      </w:r>
      <w:fldSimple w:instr=" SEQ Figura \* ARABIC ">
        <w:r w:rsidR="00000DDA">
          <w:rPr>
            <w:noProof/>
          </w:rPr>
          <w:t>15</w:t>
        </w:r>
      </w:fldSimple>
      <w:r>
        <w:t>: Par de salida diferencial</w:t>
      </w:r>
      <w:bookmarkEnd w:id="295"/>
    </w:p>
    <w:p w14:paraId="639AB57B" w14:textId="519A1E25" w:rsidR="00D334A6" w:rsidRDefault="00D334A6" w:rsidP="00C912DC">
      <w:pPr>
        <w:pStyle w:val="Textoindependiente"/>
      </w:pPr>
      <w:r>
        <w:t>El dispositivo cuenta con una señal de control POR que se desactiva cuando la alimentación alcanza un nivel establecido. Una vez la señal es desactivada, el núcleo lógico de la FPGA entra en funcionamiento. Con esto se consigue proteger y asegurar el buen funcionamiento de la FPGA.</w:t>
      </w:r>
    </w:p>
    <w:p w14:paraId="53A1AE1E" w14:textId="5BB1CEC8" w:rsidR="000311E5" w:rsidRDefault="000311E5" w:rsidP="00C912DC">
      <w:pPr>
        <w:pStyle w:val="Textoindependiente"/>
      </w:pPr>
      <w:r>
        <w:t>Para implementar la configuración deseada en el dispositivo podemos recurrir a varios métodos</w:t>
      </w:r>
      <w:r w:rsidR="005019C1">
        <w:t xml:space="preserve"> []</w:t>
      </w:r>
      <w:r>
        <w:t>:</w:t>
      </w:r>
    </w:p>
    <w:p w14:paraId="733EF8E9" w14:textId="3C481743" w:rsidR="000311E5" w:rsidRDefault="000311E5" w:rsidP="00920BFA">
      <w:pPr>
        <w:pStyle w:val="Prrafodelista"/>
        <w:numPr>
          <w:ilvl w:val="0"/>
          <w:numId w:val="21"/>
        </w:numPr>
      </w:pPr>
      <w:r>
        <w:t>Programar su memoria NVCM mediante el puerto SPI.</w:t>
      </w:r>
    </w:p>
    <w:p w14:paraId="34B14480" w14:textId="182B88FD" w:rsidR="000311E5" w:rsidRDefault="00B87213" w:rsidP="00920BFA">
      <w:pPr>
        <w:pStyle w:val="Prrafodelista"/>
        <w:numPr>
          <w:ilvl w:val="0"/>
          <w:numId w:val="21"/>
        </w:numPr>
      </w:pPr>
      <w:r>
        <w:t>Escribir en la</w:t>
      </w:r>
      <w:r w:rsidR="000311E5">
        <w:t xml:space="preserve"> memoria RAM de configuración</w:t>
      </w:r>
      <w:r>
        <w:t xml:space="preserve"> (CRAM) </w:t>
      </w:r>
      <w:r w:rsidR="000311E5">
        <w:t>la información contenida en la NVCM.</w:t>
      </w:r>
    </w:p>
    <w:p w14:paraId="226A2846" w14:textId="0C1DA9F3" w:rsidR="000311E5" w:rsidRDefault="000311E5" w:rsidP="00920BFA">
      <w:pPr>
        <w:pStyle w:val="Prrafodelista"/>
        <w:numPr>
          <w:ilvl w:val="0"/>
          <w:numId w:val="21"/>
        </w:numPr>
      </w:pPr>
      <w:r>
        <w:t>Configurar la CRAM mediante una memoria flash utilizando el protocolo SPI.</w:t>
      </w:r>
    </w:p>
    <w:p w14:paraId="690D7C57" w14:textId="4365956D" w:rsidR="000311E5" w:rsidRDefault="000311E5" w:rsidP="00920BFA">
      <w:pPr>
        <w:pStyle w:val="Prrafodelista"/>
        <w:numPr>
          <w:ilvl w:val="0"/>
          <w:numId w:val="21"/>
        </w:numPr>
      </w:pPr>
      <w:r>
        <w:t>Configurar la CRAM mediante un microprocesador utilizando el protocolo SPI.</w:t>
      </w:r>
    </w:p>
    <w:p w14:paraId="2B225E13" w14:textId="23BE6745" w:rsidR="000311E5" w:rsidRDefault="000311E5" w:rsidP="00C912DC">
      <w:pPr>
        <w:pStyle w:val="Textoindependiente"/>
      </w:pPr>
      <w:r>
        <w:lastRenderedPageBreak/>
        <w:t>Las dos primeras opciones son interesantes para un dispositivo que realice una función fija y ya desarrollada y testeada</w:t>
      </w:r>
      <w:r w:rsidR="00B87213">
        <w:t>,</w:t>
      </w:r>
      <w:r>
        <w:t xml:space="preserve"> ya que </w:t>
      </w:r>
      <w:r w:rsidR="00B87213">
        <w:t>proporciona</w:t>
      </w:r>
      <w:r>
        <w:t xml:space="preserve"> seguridad</w:t>
      </w:r>
      <w:r w:rsidR="00B87213">
        <w:t xml:space="preserve"> y estabilidad</w:t>
      </w:r>
      <w:r>
        <w:t xml:space="preserve"> al sistema. Sin embargo, para nuestro caso, como queremos hacer una placa de entrenamiento en la que se implementarán diferentes configuraciones</w:t>
      </w:r>
      <w:r w:rsidR="00713E82">
        <w:t>,</w:t>
      </w:r>
      <w:r>
        <w:t xml:space="preserve"> es</w:t>
      </w:r>
      <w:r w:rsidR="00B87213">
        <w:t xml:space="preserve"> completamente</w:t>
      </w:r>
      <w:r>
        <w:t xml:space="preserve"> inaceptable. Por lo tanto, recurriremos a una de las otras dos opciones. Parece intuitivo elegir la última opción, ya que la arquitectura que pretendemos implementar ya requiere de un microprocesador. Sin embargo, optaremos por la tercera opción por las siguientes razones:</w:t>
      </w:r>
    </w:p>
    <w:p w14:paraId="07F67629" w14:textId="25FE134A" w:rsidR="000311E5" w:rsidRDefault="000311E5" w:rsidP="00920BFA">
      <w:pPr>
        <w:pStyle w:val="Prrafodelista"/>
        <w:numPr>
          <w:ilvl w:val="0"/>
          <w:numId w:val="22"/>
        </w:numPr>
      </w:pPr>
      <w:r>
        <w:t>Es el método utilizado para programar la I</w:t>
      </w:r>
      <w:r w:rsidR="00E8699E">
        <w:t>ce</w:t>
      </w:r>
      <w:r>
        <w:t xml:space="preserve">ZUM Alhambra II. Con esto, buscamos una vez más la compatibilidad entre las dos placas, tanto para facilitar el diseño como para reutilizar el software </w:t>
      </w:r>
      <w:r w:rsidR="00C859DB">
        <w:t>ya desarrollado</w:t>
      </w:r>
      <w:r>
        <w:t xml:space="preserve"> </w:t>
      </w:r>
      <w:r w:rsidR="00C859DB">
        <w:t>para</w:t>
      </w:r>
      <w:r>
        <w:t xml:space="preserve"> </w:t>
      </w:r>
      <w:r w:rsidR="00A116D9">
        <w:t>e</w:t>
      </w:r>
      <w:r>
        <w:t xml:space="preserve">sta. Al fin y al cabo, </w:t>
      </w:r>
      <w:r w:rsidR="00A116D9">
        <w:t>e</w:t>
      </w:r>
      <w:r>
        <w:t>sta es la esencia del open source.</w:t>
      </w:r>
    </w:p>
    <w:p w14:paraId="608BAFD2" w14:textId="304CB8B6" w:rsidR="000311E5" w:rsidRDefault="000311E5" w:rsidP="00920BFA">
      <w:pPr>
        <w:pStyle w:val="Prrafodelista"/>
        <w:numPr>
          <w:ilvl w:val="0"/>
          <w:numId w:val="22"/>
        </w:numPr>
      </w:pPr>
      <w:r>
        <w:t xml:space="preserve">Como veremos más adelante, el microcontrolador también necesita programarse varias veces y cumplir con determinadas funciones. Por lo </w:t>
      </w:r>
      <w:r w:rsidR="002D4EEB">
        <w:t>tanto,</w:t>
      </w:r>
      <w:r>
        <w:t xml:space="preserve"> podremos implementar un circuito que se encargue de programar ambos dispositivos según convenga</w:t>
      </w:r>
      <w:r w:rsidR="002D4EEB">
        <w:t xml:space="preserve"> como veremos en el apartado </w:t>
      </w:r>
      <w:r w:rsidR="002D4EEB" w:rsidRPr="002D4EEB">
        <w:rPr>
          <w:i/>
          <w:iCs/>
        </w:rPr>
        <w:fldChar w:fldCharType="begin"/>
      </w:r>
      <w:r w:rsidR="002D4EEB" w:rsidRPr="002D4EEB">
        <w:rPr>
          <w:i/>
          <w:iCs/>
        </w:rPr>
        <w:instrText xml:space="preserve"> REF _Ref45363144 \h </w:instrText>
      </w:r>
      <w:r w:rsidR="002D4EEB">
        <w:rPr>
          <w:i/>
          <w:iCs/>
        </w:rPr>
        <w:instrText xml:space="preserve"> \* MERGEFORMAT </w:instrText>
      </w:r>
      <w:r w:rsidR="002D4EEB" w:rsidRPr="002D4EEB">
        <w:rPr>
          <w:i/>
          <w:iCs/>
        </w:rPr>
      </w:r>
      <w:r w:rsidR="002D4EEB" w:rsidRPr="002D4EEB">
        <w:rPr>
          <w:i/>
          <w:iCs/>
        </w:rPr>
        <w:fldChar w:fldCharType="separate"/>
      </w:r>
      <w:r w:rsidR="007B4254" w:rsidRPr="007B4254">
        <w:rPr>
          <w:i/>
          <w:iCs/>
        </w:rPr>
        <w:t>Programación de los dispositivos</w:t>
      </w:r>
      <w:r w:rsidR="002D4EEB" w:rsidRPr="002D4EEB">
        <w:rPr>
          <w:i/>
          <w:iCs/>
        </w:rPr>
        <w:fldChar w:fldCharType="end"/>
      </w:r>
      <w:r w:rsidR="002D4EEB">
        <w:t>.</w:t>
      </w:r>
    </w:p>
    <w:p w14:paraId="7FC4EC86" w14:textId="345E04C4" w:rsidR="00EF0453" w:rsidRDefault="00A116D9" w:rsidP="00C912DC">
      <w:pPr>
        <w:pStyle w:val="Textoindependiente"/>
      </w:pPr>
      <w:r>
        <w:t>C</w:t>
      </w:r>
      <w:r w:rsidR="00EF0453">
        <w:t>omo se ha comentado anteriormente, destaca el bajo consumo de</w:t>
      </w:r>
      <w:r>
        <w:t xml:space="preserve">l </w:t>
      </w:r>
      <w:r w:rsidR="00EF0453">
        <w:t>dispositivo</w:t>
      </w:r>
      <w:r>
        <w:t xml:space="preserve"> gracias</w:t>
      </w:r>
      <w:r w:rsidR="00EF0453">
        <w:t xml:space="preserve"> a la tecnología de fabricación empleada</w:t>
      </w:r>
      <w:r>
        <w:t xml:space="preserve"> y a </w:t>
      </w:r>
      <w:r w:rsidR="00B87213">
        <w:t xml:space="preserve">los </w:t>
      </w:r>
      <w:r>
        <w:t>modos de ahorro de energía</w:t>
      </w:r>
      <w:r w:rsidR="00B87213">
        <w:t xml:space="preserve"> que presenta</w:t>
      </w:r>
      <w:r>
        <w:t>. Los consumos más relevantes del dispositivo son los siguientes:</w:t>
      </w:r>
    </w:p>
    <w:p w14:paraId="471D4059" w14:textId="7B6B8C16" w:rsidR="00EF0453" w:rsidRDefault="00EF0453" w:rsidP="00920BFA">
      <w:pPr>
        <w:pStyle w:val="Prrafodelista"/>
        <w:numPr>
          <w:ilvl w:val="0"/>
          <w:numId w:val="23"/>
        </w:numPr>
      </w:pPr>
      <w:r>
        <w:t>El núcleo del sistema, en activo consume apenas 1.14mA llegando a los 22.3mA de pico en el arranque.</w:t>
      </w:r>
    </w:p>
    <w:p w14:paraId="398EB0AD" w14:textId="4E3A3FB0" w:rsidR="00EF0453" w:rsidRDefault="00EF0453" w:rsidP="00920BFA">
      <w:pPr>
        <w:pStyle w:val="Prrafodelista"/>
        <w:numPr>
          <w:ilvl w:val="0"/>
          <w:numId w:val="23"/>
        </w:numPr>
      </w:pPr>
      <w:r>
        <w:t>Los PLL consumen 0.5uA en activo, 6.4mA en el arranque.</w:t>
      </w:r>
    </w:p>
    <w:p w14:paraId="4F782B06" w14:textId="24B8955D" w:rsidR="00EF0453" w:rsidRDefault="00EF0453" w:rsidP="00920BFA">
      <w:pPr>
        <w:pStyle w:val="Prrafodelista"/>
        <w:numPr>
          <w:ilvl w:val="0"/>
          <w:numId w:val="23"/>
        </w:numPr>
      </w:pPr>
      <w:r>
        <w:t>Los bancos de I/O consumen 3.5mA en funcionamiento estable, 6.8mA en el arranque.</w:t>
      </w:r>
    </w:p>
    <w:p w14:paraId="5846E41B" w14:textId="49553A93" w:rsidR="00A116D9" w:rsidRDefault="00A116D9" w:rsidP="00C912DC">
      <w:pPr>
        <w:pStyle w:val="Textoindependiente"/>
      </w:pPr>
      <w:r>
        <w:t xml:space="preserve">Aunque haremos un análisis más detallado de esto en el apartado de </w:t>
      </w:r>
      <w:r w:rsidRPr="00A116D9">
        <w:fldChar w:fldCharType="begin"/>
      </w:r>
      <w:r w:rsidRPr="00A116D9">
        <w:instrText xml:space="preserve"> REF _Ref45364602 \h </w:instrText>
      </w:r>
      <w:r>
        <w:instrText xml:space="preserve"> \* MERGEFORMAT </w:instrText>
      </w:r>
      <w:r w:rsidRPr="00A116D9">
        <w:fldChar w:fldCharType="separate"/>
      </w:r>
      <w:r w:rsidR="007B4254" w:rsidRPr="007B4254">
        <w:t>Alimentación del sistema</w:t>
      </w:r>
      <w:r w:rsidRPr="00A116D9">
        <w:fldChar w:fldCharType="end"/>
      </w:r>
      <w:r>
        <w:t>.</w:t>
      </w:r>
    </w:p>
    <w:p w14:paraId="7AEC50CA" w14:textId="68427EAB" w:rsidR="00A116D9" w:rsidRDefault="00A116D9" w:rsidP="00C912DC">
      <w:pPr>
        <w:pStyle w:val="Textoindependiente"/>
      </w:pPr>
      <w:r>
        <w:t>Por último, comentar los distintos encapsulados en los que se puede encontrar el chip:</w:t>
      </w:r>
    </w:p>
    <w:p w14:paraId="5A02426E" w14:textId="1FF8987C" w:rsidR="00A116D9" w:rsidRDefault="00A116D9" w:rsidP="00920BFA">
      <w:pPr>
        <w:pStyle w:val="Prrafodelista"/>
        <w:numPr>
          <w:ilvl w:val="0"/>
          <w:numId w:val="24"/>
        </w:numPr>
      </w:pPr>
      <w:r>
        <w:t>BG121</w:t>
      </w:r>
      <w:r w:rsidR="007925B7">
        <w:t>: Ball grid array de 121 pines de los cuales 93 pines son de I/O y 13 pines diferenciales.</w:t>
      </w:r>
    </w:p>
    <w:p w14:paraId="006339B7" w14:textId="3D38BDAE" w:rsidR="00A116D9" w:rsidRPr="007925B7" w:rsidRDefault="00A116D9" w:rsidP="00920BFA">
      <w:pPr>
        <w:pStyle w:val="Prrafodelista"/>
        <w:numPr>
          <w:ilvl w:val="0"/>
          <w:numId w:val="24"/>
        </w:numPr>
      </w:pPr>
      <w:r w:rsidRPr="007925B7">
        <w:t>CB132</w:t>
      </w:r>
      <w:r w:rsidR="007925B7" w:rsidRPr="007925B7">
        <w:t xml:space="preserve">: Ceramic ball-grid array de 132 </w:t>
      </w:r>
      <w:r w:rsidR="007925B7">
        <w:t>pines de los cuales 95 pines son de I/O y 12 pines diferenciales.</w:t>
      </w:r>
    </w:p>
    <w:p w14:paraId="6D0B39A9" w14:textId="704A7F1B" w:rsidR="00A116D9" w:rsidRDefault="00A116D9" w:rsidP="00920BFA">
      <w:pPr>
        <w:pStyle w:val="Prrafodelista"/>
        <w:numPr>
          <w:ilvl w:val="0"/>
          <w:numId w:val="24"/>
        </w:numPr>
      </w:pPr>
      <w:r w:rsidRPr="007925B7">
        <w:t>TQ144</w:t>
      </w:r>
      <w:r w:rsidR="007925B7" w:rsidRPr="007925B7">
        <w:t>: Thin Quad Flat-Package</w:t>
      </w:r>
      <w:r w:rsidR="00A8654D">
        <w:t xml:space="preserve"> </w:t>
      </w:r>
      <w:r w:rsidR="007925B7" w:rsidRPr="007925B7">
        <w:t xml:space="preserve">de 144 pines </w:t>
      </w:r>
      <w:r w:rsidR="007925B7">
        <w:t>de los cuales 107 pines son de I/O y 14 pines diferenciales</w:t>
      </w:r>
      <w:r w:rsidR="00A8654D">
        <w:t xml:space="preserve"> (figura 16)</w:t>
      </w:r>
      <w:r w:rsidR="007925B7">
        <w:t>.</w:t>
      </w:r>
    </w:p>
    <w:p w14:paraId="74FB2CE9" w14:textId="554219EF" w:rsidR="00A8654D" w:rsidRDefault="00A8654D" w:rsidP="00C912DC">
      <w:pPr>
        <w:pStyle w:val="Textoindependiente"/>
      </w:pPr>
      <w:r>
        <w:lastRenderedPageBreak/>
        <w:t>Para esta aplicación utilizaremos el empaquetado TQ144 al ser más sencillo de tratar para el diseño de la PCB y contar con un número mayor de pines.</w:t>
      </w:r>
    </w:p>
    <w:p w14:paraId="2BCFFEC4" w14:textId="77777777" w:rsidR="00A8654D" w:rsidRDefault="00A8654D" w:rsidP="00A8654D">
      <w:pPr>
        <w:keepNext/>
        <w:jc w:val="center"/>
      </w:pPr>
      <w:r>
        <w:rPr>
          <w:noProof/>
        </w:rPr>
        <w:drawing>
          <wp:inline distT="0" distB="0" distL="0" distR="0" wp14:anchorId="5C1B2C11" wp14:editId="5043341B">
            <wp:extent cx="2073275" cy="1903095"/>
            <wp:effectExtent l="0" t="0" r="3175"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3275" cy="1903095"/>
                    </a:xfrm>
                    <a:prstGeom prst="rect">
                      <a:avLst/>
                    </a:prstGeom>
                    <a:noFill/>
                    <a:ln>
                      <a:noFill/>
                    </a:ln>
                  </pic:spPr>
                </pic:pic>
              </a:graphicData>
            </a:graphic>
          </wp:inline>
        </w:drawing>
      </w:r>
    </w:p>
    <w:p w14:paraId="0E7A6622" w14:textId="4BFA3ACF" w:rsidR="00A116D9" w:rsidRPr="007925B7" w:rsidRDefault="00A8654D" w:rsidP="000B699A">
      <w:pPr>
        <w:pStyle w:val="Descripcin"/>
        <w:jc w:val="center"/>
      </w:pPr>
      <w:bookmarkStart w:id="296" w:name="_Toc46331654"/>
      <w:r>
        <w:t xml:space="preserve">Figura </w:t>
      </w:r>
      <w:fldSimple w:instr=" SEQ Figura \* ARABIC ">
        <w:r w:rsidR="00000DDA">
          <w:rPr>
            <w:noProof/>
          </w:rPr>
          <w:t>16</w:t>
        </w:r>
      </w:fldSimple>
      <w:r>
        <w:t>: iCE40HX4K-TQ144</w:t>
      </w:r>
      <w:bookmarkEnd w:id="296"/>
    </w:p>
    <w:p w14:paraId="60DD4F31" w14:textId="33A076A9" w:rsidR="008C3D78" w:rsidRDefault="008C3D78" w:rsidP="003E394D">
      <w:pPr>
        <w:pStyle w:val="Ttulo2"/>
        <w:numPr>
          <w:ilvl w:val="1"/>
          <w:numId w:val="16"/>
        </w:numPr>
      </w:pPr>
      <w:bookmarkStart w:id="297" w:name="_Ref45357820"/>
      <w:bookmarkStart w:id="298" w:name="_Toc46255163"/>
      <w:r>
        <w:t>IceStudio</w:t>
      </w:r>
      <w:bookmarkEnd w:id="297"/>
      <w:bookmarkEnd w:id="298"/>
    </w:p>
    <w:p w14:paraId="4BF66C8C" w14:textId="77777777" w:rsidR="005317C1" w:rsidRDefault="005317C1" w:rsidP="005317C1"/>
    <w:p w14:paraId="689000AE" w14:textId="3F144F23" w:rsidR="005317C1" w:rsidRDefault="005317C1" w:rsidP="00C912DC">
      <w:pPr>
        <w:pStyle w:val="Textoindependienteprimerasangra"/>
      </w:pPr>
      <w:r>
        <w:t xml:space="preserve">En esta sección hablaremos de la herramienta IceStudio [30] desarrollada y mantenida por la comunidad FPGAwars. </w:t>
      </w:r>
    </w:p>
    <w:p w14:paraId="1FED0E0D" w14:textId="522731BF" w:rsidR="005317C1" w:rsidRDefault="005317C1" w:rsidP="00C912DC">
      <w:pPr>
        <w:pStyle w:val="Textoindependiente"/>
      </w:pPr>
      <w:r>
        <w:t xml:space="preserve">IceStudio es una herramienta software de código libre multiplataforma. Está disponible en Windows, MAC y Linux. Construida sobre las bases del proyecto Icestorm usando Apio [31], un ecosistema inspirado en PlatformIO [32], para placas FPGA open source que permite verificar, sintetizar, simular y subir diseños en </w:t>
      </w:r>
      <w:r w:rsidR="00BE0956">
        <w:t>V</w:t>
      </w:r>
      <w:r>
        <w:t>erilog.</w:t>
      </w:r>
    </w:p>
    <w:p w14:paraId="3763D45B" w14:textId="440F2857" w:rsidR="005317C1" w:rsidRDefault="005317C1" w:rsidP="00C912DC">
      <w:pPr>
        <w:pStyle w:val="Textoindependiente"/>
      </w:pPr>
      <w:r>
        <w:t>IceStudio es un entorno gráfico</w:t>
      </w:r>
      <w:r w:rsidR="00BE0956">
        <w:t xml:space="preserve"> que permite desarrollar código en Verilog de forma muy intuitiva. Tiene una interfaz gráfica basada en bloques interconectados con los que podemos desarrollar el código que queremos de una forma m</w:t>
      </w:r>
      <w:r w:rsidR="00FF38D0">
        <w:t>uy</w:t>
      </w:r>
      <w:r w:rsidR="00BE0956">
        <w:t xml:space="preserve"> intuitiva (figura 17). Lo cual lo hace muy atractivo para usuario más novatos sin experiencia en Verilog pero sin perder</w:t>
      </w:r>
      <w:r w:rsidR="00FF38D0">
        <w:t xml:space="preserve"> en ningún momento</w:t>
      </w:r>
      <w:r w:rsidR="00BE0956">
        <w:t xml:space="preserve"> flexibilidad ya que cada bloque puede contener el código Verilog que se desee (figura 18)</w:t>
      </w:r>
      <w:r w:rsidR="00A30942">
        <w:t>, dejando al usuario trabajar con el nivel de abstracción que desee</w:t>
      </w:r>
      <w:r w:rsidR="00BE0956">
        <w:t>.</w:t>
      </w:r>
      <w:r w:rsidR="00FF38D0">
        <w:t xml:space="preserve"> Por lo tanto</w:t>
      </w:r>
      <w:r w:rsidR="000B6178">
        <w:t>,</w:t>
      </w:r>
      <w:r w:rsidR="00FF38D0">
        <w:t xml:space="preserve"> nos encontramos con una herramienta versátil, intuitiva y potente apoyada por la comunidad FPGAwars que desarrolla bloques de forma similar a las librerías que se desarrollan para Arduino y que hace de este microcontrolador una opción interesante para iniciados en el ámbito de los microcontroladores.</w:t>
      </w:r>
    </w:p>
    <w:p w14:paraId="0D5CACAE" w14:textId="77777777" w:rsidR="00BE0956" w:rsidRDefault="00BE0956" w:rsidP="00BE0956">
      <w:pPr>
        <w:keepNext/>
      </w:pPr>
      <w:r w:rsidRPr="00BE0956">
        <w:rPr>
          <w:noProof/>
        </w:rPr>
        <w:lastRenderedPageBreak/>
        <w:drawing>
          <wp:inline distT="0" distB="0" distL="0" distR="0" wp14:anchorId="3BEA63FD" wp14:editId="3AE95068">
            <wp:extent cx="5457224" cy="39446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7752" cy="3973975"/>
                    </a:xfrm>
                    <a:prstGeom prst="rect">
                      <a:avLst/>
                    </a:prstGeom>
                  </pic:spPr>
                </pic:pic>
              </a:graphicData>
            </a:graphic>
          </wp:inline>
        </w:drawing>
      </w:r>
    </w:p>
    <w:p w14:paraId="39AED13D" w14:textId="74C2AA15" w:rsidR="00BE0956" w:rsidRDefault="00BE0956" w:rsidP="00BE0956">
      <w:pPr>
        <w:pStyle w:val="Descripcin"/>
        <w:jc w:val="center"/>
      </w:pPr>
      <w:bookmarkStart w:id="299" w:name="_Toc46331655"/>
      <w:r>
        <w:t xml:space="preserve">Figura </w:t>
      </w:r>
      <w:fldSimple w:instr=" SEQ Figura \* ARABIC ">
        <w:r w:rsidR="00000DDA">
          <w:rPr>
            <w:noProof/>
          </w:rPr>
          <w:t>17</w:t>
        </w:r>
      </w:fldSimple>
      <w:r>
        <w:t>: Ejemplo de un multiplexor en IceStudio</w:t>
      </w:r>
      <w:bookmarkEnd w:id="299"/>
    </w:p>
    <w:p w14:paraId="50BDD459" w14:textId="77777777" w:rsidR="00BE0956" w:rsidRDefault="00BE0956" w:rsidP="00BE0956">
      <w:pPr>
        <w:keepNext/>
      </w:pPr>
      <w:r w:rsidRPr="00BE0956">
        <w:rPr>
          <w:noProof/>
        </w:rPr>
        <w:drawing>
          <wp:inline distT="0" distB="0" distL="0" distR="0" wp14:anchorId="1F4661EF" wp14:editId="30C16576">
            <wp:extent cx="5423682" cy="3912781"/>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2983" cy="3926705"/>
                    </a:xfrm>
                    <a:prstGeom prst="rect">
                      <a:avLst/>
                    </a:prstGeom>
                  </pic:spPr>
                </pic:pic>
              </a:graphicData>
            </a:graphic>
          </wp:inline>
        </w:drawing>
      </w:r>
    </w:p>
    <w:p w14:paraId="4C0EB729" w14:textId="6819AB99" w:rsidR="00BE0956" w:rsidRDefault="00BE0956" w:rsidP="00BE0956">
      <w:pPr>
        <w:pStyle w:val="Descripcin"/>
        <w:jc w:val="center"/>
      </w:pPr>
      <w:bookmarkStart w:id="300" w:name="_Toc46331656"/>
      <w:r>
        <w:t xml:space="preserve">Figura </w:t>
      </w:r>
      <w:fldSimple w:instr=" SEQ Figura \* ARABIC ">
        <w:r w:rsidR="00000DDA">
          <w:rPr>
            <w:noProof/>
          </w:rPr>
          <w:t>18</w:t>
        </w:r>
      </w:fldSimple>
      <w:r>
        <w:t>: Interior de un bloque en IceStudio</w:t>
      </w:r>
      <w:bookmarkEnd w:id="300"/>
    </w:p>
    <w:p w14:paraId="0A739434" w14:textId="77777777" w:rsidR="00713E82" w:rsidRDefault="00713E82" w:rsidP="00C912DC">
      <w:pPr>
        <w:pStyle w:val="Textoindependiente"/>
      </w:pPr>
    </w:p>
    <w:p w14:paraId="712CE2DA" w14:textId="77777777" w:rsidR="00713E82" w:rsidRDefault="00713E82" w:rsidP="00C912DC">
      <w:pPr>
        <w:pStyle w:val="Textoindependiente"/>
      </w:pPr>
    </w:p>
    <w:p w14:paraId="6CDA6598" w14:textId="0F0941C5" w:rsidR="00FF38D0" w:rsidRDefault="00FF38D0" w:rsidP="00C912DC">
      <w:pPr>
        <w:pStyle w:val="Textoindependiente"/>
      </w:pPr>
      <w:r>
        <w:t>Algunas de las placas soportadas por IceStudio son:</w:t>
      </w:r>
    </w:p>
    <w:p w14:paraId="2B88087F" w14:textId="431275BE" w:rsidR="00FF38D0" w:rsidRDefault="00FF38D0" w:rsidP="00920BFA">
      <w:pPr>
        <w:pStyle w:val="Prrafodelista"/>
        <w:numPr>
          <w:ilvl w:val="0"/>
          <w:numId w:val="26"/>
        </w:numPr>
      </w:pPr>
      <w:r>
        <w:t>IceZUM Alhambra I y II</w:t>
      </w:r>
    </w:p>
    <w:p w14:paraId="363BC600" w14:textId="12BB9587" w:rsidR="00FF38D0" w:rsidRDefault="00FF38D0" w:rsidP="00920BFA">
      <w:pPr>
        <w:pStyle w:val="Prrafodelista"/>
        <w:numPr>
          <w:ilvl w:val="0"/>
          <w:numId w:val="26"/>
        </w:numPr>
      </w:pPr>
      <w:r>
        <w:t>Nandland Go board</w:t>
      </w:r>
      <w:r w:rsidR="00F056B8">
        <w:t xml:space="preserve"> [33]</w:t>
      </w:r>
    </w:p>
    <w:p w14:paraId="41642938" w14:textId="0268185B" w:rsidR="00F056B8" w:rsidRDefault="00F056B8" w:rsidP="00920BFA">
      <w:pPr>
        <w:pStyle w:val="Prrafodelista"/>
        <w:numPr>
          <w:ilvl w:val="0"/>
          <w:numId w:val="26"/>
        </w:numPr>
      </w:pPr>
      <w:r>
        <w:t>BlackIce I y II [34]</w:t>
      </w:r>
    </w:p>
    <w:p w14:paraId="6E7B01F2" w14:textId="309D5254" w:rsidR="00F056B8" w:rsidRDefault="00F056B8" w:rsidP="00920BFA">
      <w:pPr>
        <w:pStyle w:val="Prrafodelista"/>
        <w:numPr>
          <w:ilvl w:val="0"/>
          <w:numId w:val="26"/>
        </w:numPr>
      </w:pPr>
      <w:r>
        <w:t>TinyFPGA [35]</w:t>
      </w:r>
      <w:r w:rsidR="00DE586A">
        <w:t xml:space="preserve"> entre otras.</w:t>
      </w:r>
    </w:p>
    <w:p w14:paraId="5DEBF892" w14:textId="3C07A90D" w:rsidR="00F056B8" w:rsidRDefault="00E8699E" w:rsidP="00C912DC">
      <w:pPr>
        <w:pStyle w:val="Textoindependiente"/>
      </w:pPr>
      <w:r>
        <w:t>Nuestro propósito es lograr compatibilidad con este software de forma simple</w:t>
      </w:r>
      <w:r w:rsidR="00DE586A">
        <w:t>,</w:t>
      </w:r>
      <w:r>
        <w:t xml:space="preserve"> gracias a la similitud con la IceZUM Alhambra</w:t>
      </w:r>
      <w:r w:rsidR="00DE586A">
        <w:t xml:space="preserve"> II</w:t>
      </w:r>
      <w:r>
        <w:t>.</w:t>
      </w:r>
      <w:r w:rsidR="00706A9C">
        <w:t xml:space="preserve"> Entraremos en más detalle al respecto en </w:t>
      </w:r>
      <w:r w:rsidR="00706A9C" w:rsidRPr="00706A9C">
        <w:rPr>
          <w:i/>
          <w:iCs/>
        </w:rPr>
        <w:fldChar w:fldCharType="begin"/>
      </w:r>
      <w:r w:rsidR="00706A9C" w:rsidRPr="00706A9C">
        <w:rPr>
          <w:i/>
          <w:iCs/>
        </w:rPr>
        <w:instrText xml:space="preserve"> REF _Ref45363144 \h </w:instrText>
      </w:r>
      <w:r w:rsidR="00706A9C">
        <w:rPr>
          <w:i/>
          <w:iCs/>
        </w:rPr>
        <w:instrText xml:space="preserve"> \* MERGEFORMAT </w:instrText>
      </w:r>
      <w:r w:rsidR="00706A9C" w:rsidRPr="00706A9C">
        <w:rPr>
          <w:i/>
          <w:iCs/>
        </w:rPr>
      </w:r>
      <w:r w:rsidR="00706A9C" w:rsidRPr="00706A9C">
        <w:rPr>
          <w:i/>
          <w:iCs/>
        </w:rPr>
        <w:fldChar w:fldCharType="separate"/>
      </w:r>
      <w:r w:rsidR="007B4254" w:rsidRPr="007B4254">
        <w:rPr>
          <w:i/>
          <w:iCs/>
        </w:rPr>
        <w:t>Programación de los dispositivos</w:t>
      </w:r>
      <w:r w:rsidR="00706A9C" w:rsidRPr="00706A9C">
        <w:rPr>
          <w:i/>
          <w:iCs/>
        </w:rPr>
        <w:fldChar w:fldCharType="end"/>
      </w:r>
      <w:r w:rsidR="00706A9C">
        <w:t>.</w:t>
      </w:r>
    </w:p>
    <w:p w14:paraId="173BC3CB" w14:textId="00A185A8" w:rsidR="0021598F" w:rsidRDefault="008C3D78" w:rsidP="003E394D">
      <w:pPr>
        <w:pStyle w:val="Ttulo2"/>
        <w:numPr>
          <w:ilvl w:val="1"/>
          <w:numId w:val="16"/>
        </w:numPr>
      </w:pPr>
      <w:bookmarkStart w:id="301" w:name="_Toc46255164"/>
      <w:r>
        <w:t>STM32</w:t>
      </w:r>
      <w:bookmarkEnd w:id="301"/>
    </w:p>
    <w:p w14:paraId="2A0BEDD9" w14:textId="26B072BA" w:rsidR="001C3E78" w:rsidRDefault="001C3E78" w:rsidP="001C3E78">
      <w:pPr>
        <w:ind w:left="360"/>
      </w:pPr>
    </w:p>
    <w:p w14:paraId="51C5E8BD" w14:textId="7DCA5B57" w:rsidR="001F5AD8" w:rsidRDefault="001C3E78" w:rsidP="00C912DC">
      <w:pPr>
        <w:pStyle w:val="Textoindependienteprimerasangra"/>
      </w:pPr>
      <w:r>
        <w:t xml:space="preserve">En este apartado se introducirá </w:t>
      </w:r>
      <w:r w:rsidR="004729E6">
        <w:t>brevemente a la arquitectura de procesadores ARM Cortex</w:t>
      </w:r>
      <w:r w:rsidR="00F106CC">
        <w:t xml:space="preserve"> [36]</w:t>
      </w:r>
      <w:r w:rsidR="004729E6">
        <w:t xml:space="preserve"> en la que se bas</w:t>
      </w:r>
      <w:r>
        <w:t>a la familia de microcontroladores</w:t>
      </w:r>
      <w:r w:rsidR="001F5AD8">
        <w:t xml:space="preserve"> STM32</w:t>
      </w:r>
      <w:r>
        <w:t xml:space="preserve"> </w:t>
      </w:r>
      <w:r w:rsidR="001F5AD8">
        <w:t>[3</w:t>
      </w:r>
      <w:r w:rsidR="00F106CC">
        <w:t>7</w:t>
      </w:r>
      <w:r w:rsidR="001F5AD8">
        <w:t xml:space="preserve">] </w:t>
      </w:r>
      <w:r>
        <w:t>de la</w:t>
      </w:r>
      <w:r w:rsidR="001F5AD8">
        <w:t xml:space="preserve"> compañía ST</w:t>
      </w:r>
      <w:r w:rsidR="00DE7AA9">
        <w:t>Microelectronics</w:t>
      </w:r>
      <w:r w:rsidR="001F5AD8">
        <w:t xml:space="preserve"> [3</w:t>
      </w:r>
      <w:r w:rsidR="00F106CC">
        <w:t>8</w:t>
      </w:r>
      <w:r w:rsidR="001F5AD8">
        <w:t>] para después centrarnos en el chip que se elija en concreto, así como la placa de evaluación para realizar distintas pruebas.</w:t>
      </w:r>
    </w:p>
    <w:p w14:paraId="6EC1F9A9" w14:textId="722FAEE1" w:rsidR="001F5AD8" w:rsidRDefault="00F915F3" w:rsidP="003E394D">
      <w:pPr>
        <w:pStyle w:val="Ttulo3"/>
        <w:numPr>
          <w:ilvl w:val="2"/>
          <w:numId w:val="16"/>
        </w:numPr>
      </w:pPr>
      <w:bookmarkStart w:id="302" w:name="_Toc46255165"/>
      <w:r>
        <w:t>ARM Cortex</w:t>
      </w:r>
      <w:bookmarkEnd w:id="302"/>
    </w:p>
    <w:p w14:paraId="4E522E7C" w14:textId="77777777" w:rsidR="00736AA9" w:rsidRPr="00736AA9" w:rsidRDefault="00736AA9" w:rsidP="00736AA9"/>
    <w:p w14:paraId="5A6FE841" w14:textId="5FD10314" w:rsidR="00DE7AA9" w:rsidRDefault="00F915F3" w:rsidP="00C912DC">
      <w:pPr>
        <w:pStyle w:val="Textoindependienteprimerasangra"/>
      </w:pPr>
      <w:r>
        <w:t>ARM Cortex es una arquitectura de procesadores RISC, que debe contar con la licencia de Arm Holdings</w:t>
      </w:r>
      <w:r w:rsidR="00DE7AA9">
        <w:t xml:space="preserve"> [38]</w:t>
      </w:r>
      <w:r>
        <w:t>, con un conjunto de especificaciones relacionadas con el conjunto de instrucciones, el modelo de ejecución de estas, la organización y el diseño de la memoria, entre otras. Un compilador que sea capaz de generar código para esa arquitectura debe de funcionar en cualquier procesador certificado con esa arquitectura.</w:t>
      </w:r>
    </w:p>
    <w:p w14:paraId="5D61DB26" w14:textId="706FF798" w:rsidR="00DE7AA9" w:rsidRDefault="00DE7AA9" w:rsidP="00C912DC">
      <w:pPr>
        <w:pStyle w:val="Textoindependiente"/>
      </w:pPr>
      <w:r>
        <w:t>Arm Holdings es una empresa británica que desarrolla el conjunto de instrucciones y diseña la arquitectura de los núcleos, pero no fabrica dispositivos sólo los certifica a terceros. Es por ello por lo que esta arquitectura está tan extendida y que existan una gran cantidad de fabricantes de silicio que la utilicen para sus procesadores, entre ellos STMicroelectronics, siendo la arquitectura más utilizada hoy en día.</w:t>
      </w:r>
    </w:p>
    <w:p w14:paraId="7705FBC6" w14:textId="77777777" w:rsidR="004729E6" w:rsidRDefault="004729E6" w:rsidP="00C912DC">
      <w:pPr>
        <w:pStyle w:val="Textoindependiente"/>
      </w:pPr>
      <w:r>
        <w:t xml:space="preserve">En concreto, nos centraremos en la arquitectura Cortex-M, especializada en sistemas embebidos y ampliamente utilizada en SoCs, FPGAs y microcontroladores como el que utilizaremos de la familia STM32. Dicha arquitectura se caracteriza por estar optimizada tanto en coste como en </w:t>
      </w:r>
      <w:r>
        <w:lastRenderedPageBreak/>
        <w:t>eficiencia energética lo que la hace ideal para aplicaciones como el internet de las cosas, la industria de control de sistemas, industria automovilística, etc.</w:t>
      </w:r>
    </w:p>
    <w:p w14:paraId="28E52826" w14:textId="26469112" w:rsidR="00DE7AA9" w:rsidRDefault="004729E6" w:rsidP="003E394D">
      <w:pPr>
        <w:pStyle w:val="Ttulo3"/>
        <w:numPr>
          <w:ilvl w:val="2"/>
          <w:numId w:val="16"/>
        </w:numPr>
      </w:pPr>
      <w:bookmarkStart w:id="303" w:name="_Toc46255166"/>
      <w:r>
        <w:t>Familia de microcontroladores STM32</w:t>
      </w:r>
      <w:bookmarkEnd w:id="303"/>
      <w:r>
        <w:t xml:space="preserve"> </w:t>
      </w:r>
    </w:p>
    <w:p w14:paraId="1DFC6F09" w14:textId="77777777" w:rsidR="00736AA9" w:rsidRPr="00736AA9" w:rsidRDefault="00736AA9" w:rsidP="00736AA9"/>
    <w:p w14:paraId="70AB3B18" w14:textId="127A808D" w:rsidR="008160DE" w:rsidRDefault="00F106CC" w:rsidP="00C912DC">
      <w:pPr>
        <w:pStyle w:val="Textoindependienteprimerasangra"/>
      </w:pPr>
      <w:r>
        <w:t>STM32 es una amplia familia de microcontroladores basados en la arquitectura Cortex-M mencionada anteriormente</w:t>
      </w:r>
      <w:r w:rsidR="008B44FE">
        <w:t>.</w:t>
      </w:r>
      <w:r w:rsidR="009A3BC3">
        <w:t xml:space="preserve"> Además del núcleo Cortex-M, estos microcontroladores cuentan con añadidos como memoria RAM, memoria flash e interfaz de depuración entre otros periféricos que veremos más en detalle en el microcontrolador seleccionado.</w:t>
      </w:r>
      <w:r w:rsidR="008B44FE">
        <w:t xml:space="preserve"> El objetivo de este apartado no es el de entrar en detalle en la explicación de esta familia de microcontroladores, sino dar una idea general del conjunto para rápidamente poder ir acotando hasta encontrar el que mejor se adapte a las necesidades de nuestro proyecto. </w:t>
      </w:r>
    </w:p>
    <w:p w14:paraId="496F2105" w14:textId="32DD937F" w:rsidR="008160DE" w:rsidRDefault="008160DE" w:rsidP="00C912DC">
      <w:pPr>
        <w:pStyle w:val="Textoindependiente"/>
      </w:pPr>
      <w:r>
        <w:t>Se ha optado por elegir un microcontrolador de esta familia por los siguientes motivos:</w:t>
      </w:r>
    </w:p>
    <w:p w14:paraId="517B0076" w14:textId="7A1B8DA5" w:rsidR="008160DE" w:rsidRDefault="008160DE" w:rsidP="00920BFA">
      <w:pPr>
        <w:pStyle w:val="Prrafodelista"/>
        <w:numPr>
          <w:ilvl w:val="0"/>
          <w:numId w:val="27"/>
        </w:numPr>
      </w:pPr>
      <w:r>
        <w:t>Estar basados en la arquitectura Cortex-M. Esto garantiza la disponibilidad de varias herramientas disponibles en el mercado, muchas de ellas gratuitas incluso libres, ya que es todo un estándar en la industria con mas de 50 billones de dispositivos vendidos hasta 2014.</w:t>
      </w:r>
    </w:p>
    <w:p w14:paraId="52BE3234" w14:textId="4B270E95" w:rsidR="008160DE" w:rsidRDefault="008160DE" w:rsidP="00920BFA">
      <w:pPr>
        <w:pStyle w:val="Prrafodelista"/>
        <w:numPr>
          <w:ilvl w:val="0"/>
          <w:numId w:val="27"/>
        </w:numPr>
      </w:pPr>
      <w:r>
        <w:t>La gran variedad de dispositivos con los que cuenta, con diferentes rendimientos, precio y características, que permite encontrar aquel que mejor se adapta a las necesidades del diseñador.</w:t>
      </w:r>
    </w:p>
    <w:p w14:paraId="3F4DBF12" w14:textId="29E2BA44" w:rsidR="008160DE" w:rsidRDefault="008160DE" w:rsidP="00920BFA">
      <w:pPr>
        <w:pStyle w:val="Prrafodelista"/>
        <w:numPr>
          <w:ilvl w:val="0"/>
          <w:numId w:val="27"/>
        </w:numPr>
      </w:pPr>
      <w:r>
        <w:t>Basados en una arquitectura de 32 bits lo cual ofrece un rendimiento superior a otros basados en arquitectura de 8 o 16 bits.</w:t>
      </w:r>
    </w:p>
    <w:p w14:paraId="346750EE" w14:textId="05D365C6" w:rsidR="008160DE" w:rsidRDefault="008160DE" w:rsidP="00920BFA">
      <w:pPr>
        <w:pStyle w:val="Prrafodelista"/>
        <w:numPr>
          <w:ilvl w:val="0"/>
          <w:numId w:val="27"/>
        </w:numPr>
      </w:pPr>
      <w:r>
        <w:t>Con tolerancia para pines de 5V que facilita el uso de periféricos que trabajen a ese rango de voltajes.</w:t>
      </w:r>
    </w:p>
    <w:p w14:paraId="19F4185A" w14:textId="22372FE9" w:rsidR="00284537" w:rsidRDefault="00284537" w:rsidP="00C912DC">
      <w:pPr>
        <w:pStyle w:val="Textoindependiente"/>
      </w:pPr>
      <w:r>
        <w:t>Sin embargo, también cuenta con una serie de desventajas:</w:t>
      </w:r>
    </w:p>
    <w:p w14:paraId="3A35AF3F" w14:textId="5B30615C" w:rsidR="00284537" w:rsidRDefault="00284537" w:rsidP="00920BFA">
      <w:pPr>
        <w:pStyle w:val="Prrafodelista"/>
        <w:numPr>
          <w:ilvl w:val="0"/>
          <w:numId w:val="28"/>
        </w:numPr>
      </w:pPr>
      <w:r>
        <w:t>La gama de dispositivos es tan amplia que puede resultar complejo decidirse por un chip en concreto si no se tiene claro las necesidades del proyecto.</w:t>
      </w:r>
    </w:p>
    <w:p w14:paraId="76848868" w14:textId="26456F4C" w:rsidR="005B356A" w:rsidRDefault="00284537" w:rsidP="00920BFA">
      <w:pPr>
        <w:pStyle w:val="Prrafodelista"/>
        <w:numPr>
          <w:ilvl w:val="0"/>
          <w:numId w:val="28"/>
        </w:numPr>
      </w:pPr>
      <w:r>
        <w:t>Su curva de aprendizaje es algo compleja, sobre todo si lo comparamos con otras plataformas como Arduino. Esto se debe, entre otras cosas, a lo disperso que se encuentra la documentación, especialmente la relacionada con el desarrollo de código para los dispositivos, a la multitud de plataformas compatibles, oficiales y no oficiales, y a que no cuente con una comunidad tan extensa.</w:t>
      </w:r>
    </w:p>
    <w:p w14:paraId="69E1DEF0" w14:textId="2E07FE05" w:rsidR="005B356A" w:rsidRDefault="0055392A" w:rsidP="00C912DC">
      <w:pPr>
        <w:pStyle w:val="Textoindependiente"/>
      </w:pPr>
      <w:r>
        <w:lastRenderedPageBreak/>
        <w:t>Dentro de la familia STM32 podemos clasificar las diferentes subfamilias en las siguientes categorías (figura:</w:t>
      </w:r>
    </w:p>
    <w:p w14:paraId="18B3AC99" w14:textId="115D2659" w:rsidR="0055392A" w:rsidRDefault="0055392A" w:rsidP="00920BFA">
      <w:pPr>
        <w:pStyle w:val="Prrafodelista"/>
        <w:numPr>
          <w:ilvl w:val="0"/>
          <w:numId w:val="29"/>
        </w:numPr>
      </w:pPr>
      <w:r>
        <w:t>Alto rendimiento: dedicados a tareas que requieran de un uso de CPU intensivo como en aplicaciones de inteligencia artificial, así como aplicaciones multimedia, llegando a trabajar a 4</w:t>
      </w:r>
      <w:r w:rsidR="00C4091E">
        <w:t>8</w:t>
      </w:r>
      <w:r>
        <w:t>0MHz.</w:t>
      </w:r>
    </w:p>
    <w:p w14:paraId="39822D2D" w14:textId="59BB21BD" w:rsidR="0055392A" w:rsidRDefault="0055392A" w:rsidP="00920BFA">
      <w:pPr>
        <w:pStyle w:val="Prrafodelista"/>
        <w:numPr>
          <w:ilvl w:val="0"/>
          <w:numId w:val="29"/>
        </w:numPr>
      </w:pPr>
      <w:r>
        <w:t xml:space="preserve">Mainstream: microcontroladores con una gran relación rendimiento-coste. Llegan a los </w:t>
      </w:r>
      <w:r w:rsidR="00C4091E">
        <w:t>170</w:t>
      </w:r>
      <w:r>
        <w:t xml:space="preserve">MHz. </w:t>
      </w:r>
    </w:p>
    <w:p w14:paraId="0EF35CB4" w14:textId="30FAE38A" w:rsidR="0055392A" w:rsidRDefault="0055392A" w:rsidP="00920BFA">
      <w:pPr>
        <w:pStyle w:val="Prrafodelista"/>
        <w:numPr>
          <w:ilvl w:val="0"/>
          <w:numId w:val="29"/>
        </w:numPr>
      </w:pPr>
      <w:r>
        <w:t>Ultra bajo consumo: destinados a aplicaciones alimentadas con batería donde cuidar el consumo del sistema es esencial.</w:t>
      </w:r>
    </w:p>
    <w:p w14:paraId="09098E18" w14:textId="690B801D" w:rsidR="0055392A" w:rsidRDefault="0055392A" w:rsidP="00920BFA">
      <w:pPr>
        <w:pStyle w:val="Prrafodelista"/>
        <w:numPr>
          <w:ilvl w:val="0"/>
          <w:numId w:val="29"/>
        </w:numPr>
      </w:pPr>
      <w:r>
        <w:t xml:space="preserve">Wireless: integran radio de 2.4GHz y bluetooth, </w:t>
      </w:r>
      <w:r w:rsidR="001F7558">
        <w:t>muy populares en la comunidad maker y en educación.</w:t>
      </w:r>
    </w:p>
    <w:p w14:paraId="24A3BCEF" w14:textId="77777777" w:rsidR="0055392A" w:rsidRDefault="0055392A" w:rsidP="0055392A">
      <w:pPr>
        <w:keepNext/>
      </w:pPr>
      <w:r w:rsidRPr="0055392A">
        <w:rPr>
          <w:noProof/>
        </w:rPr>
        <w:drawing>
          <wp:inline distT="0" distB="0" distL="0" distR="0" wp14:anchorId="12D54FFB" wp14:editId="429B479C">
            <wp:extent cx="4960961" cy="4931792"/>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1743" cy="4942511"/>
                    </a:xfrm>
                    <a:prstGeom prst="rect">
                      <a:avLst/>
                    </a:prstGeom>
                  </pic:spPr>
                </pic:pic>
              </a:graphicData>
            </a:graphic>
          </wp:inline>
        </w:drawing>
      </w:r>
    </w:p>
    <w:p w14:paraId="1CB6DDDA" w14:textId="40AED7BB" w:rsidR="0055392A" w:rsidRDefault="0055392A" w:rsidP="0055392A">
      <w:pPr>
        <w:pStyle w:val="Descripcin"/>
        <w:jc w:val="center"/>
      </w:pPr>
      <w:bookmarkStart w:id="304" w:name="_Toc46331657"/>
      <w:r>
        <w:t xml:space="preserve">Figura </w:t>
      </w:r>
      <w:fldSimple w:instr=" SEQ Figura \* ARABIC ">
        <w:r w:rsidR="00000DDA">
          <w:rPr>
            <w:noProof/>
          </w:rPr>
          <w:t>19</w:t>
        </w:r>
      </w:fldSimple>
      <w:r>
        <w:t>: Clasificación de las subfamilias STM32</w:t>
      </w:r>
      <w:bookmarkEnd w:id="304"/>
    </w:p>
    <w:p w14:paraId="3FF3677F" w14:textId="17FC2E1C" w:rsidR="001F7558" w:rsidRDefault="001F7558" w:rsidP="00C912DC">
      <w:pPr>
        <w:pStyle w:val="Textoindependiente"/>
      </w:pPr>
      <w:r>
        <w:t xml:space="preserve">Para nuestra aplicación nos centraremos en la categoría mainstream ya que buscamos versatilidad, lo que requiere el mayor rendimiento al menor precio posible. Con ayuda del software “ST MCU Finder” trataremos de encontrar el </w:t>
      </w:r>
      <w:r>
        <w:lastRenderedPageBreak/>
        <w:t>chip adecuado. Nos centraremos en la medida de lo posible en la subfamilia F0, la más modesta de todas las de su categoría, por razones de coste y consumo.</w:t>
      </w:r>
      <w:r w:rsidR="00257688">
        <w:t xml:space="preserve"> Dicho software nos permite filtrar entre los más de 1500 dispositivos con los que cuenta la familia STM32 según las características que necesitemos. Aun no se ha especificado con detalle las características de la placa y, por lo tanto, los requerimientos del microcontrolador. De ello se tratará en profundidad en el capítulo 4, </w:t>
      </w:r>
      <w:r w:rsidR="00257688" w:rsidRPr="00257688">
        <w:rPr>
          <w:i/>
          <w:iCs/>
        </w:rPr>
        <w:fldChar w:fldCharType="begin"/>
      </w:r>
      <w:r w:rsidR="00257688" w:rsidRPr="00257688">
        <w:rPr>
          <w:i/>
          <w:iCs/>
        </w:rPr>
        <w:instrText xml:space="preserve"> REF _Ref45530281 \h </w:instrText>
      </w:r>
      <w:r w:rsidR="00257688">
        <w:rPr>
          <w:i/>
          <w:iCs/>
        </w:rPr>
        <w:instrText xml:space="preserve"> \* MERGEFORMAT </w:instrText>
      </w:r>
      <w:r w:rsidR="00257688" w:rsidRPr="00257688">
        <w:rPr>
          <w:i/>
          <w:iCs/>
        </w:rPr>
      </w:r>
      <w:r w:rsidR="00257688" w:rsidRPr="00257688">
        <w:rPr>
          <w:i/>
          <w:iCs/>
        </w:rPr>
        <w:fldChar w:fldCharType="separate"/>
      </w:r>
      <w:r w:rsidR="007B4254" w:rsidRPr="007B4254">
        <w:rPr>
          <w:i/>
          <w:iCs/>
        </w:rPr>
        <w:t>Implementación</w:t>
      </w:r>
      <w:r w:rsidR="00257688" w:rsidRPr="00257688">
        <w:rPr>
          <w:i/>
          <w:iCs/>
        </w:rPr>
        <w:fldChar w:fldCharType="end"/>
      </w:r>
      <w:r w:rsidR="00257688">
        <w:rPr>
          <w:i/>
          <w:iCs/>
        </w:rPr>
        <w:t xml:space="preserve">. </w:t>
      </w:r>
      <w:r w:rsidR="00257688">
        <w:t>Sin embargo, si se ha comentado anteriormente que el producto final debe contar con:</w:t>
      </w:r>
    </w:p>
    <w:p w14:paraId="56DA9149" w14:textId="4205057B" w:rsidR="00257688" w:rsidRDefault="00257688" w:rsidP="00920BFA">
      <w:pPr>
        <w:pStyle w:val="Prrafodelista"/>
        <w:numPr>
          <w:ilvl w:val="0"/>
          <w:numId w:val="30"/>
        </w:numPr>
      </w:pPr>
      <w:r>
        <w:t>Un</w:t>
      </w:r>
      <w:r w:rsidR="00E7212A">
        <w:t xml:space="preserve">a cantidad elevada </w:t>
      </w:r>
      <w:r>
        <w:t>de pines I/O.</w:t>
      </w:r>
    </w:p>
    <w:p w14:paraId="23618980" w14:textId="643E00BD" w:rsidR="00257688" w:rsidRDefault="00257688" w:rsidP="00920BFA">
      <w:pPr>
        <w:pStyle w:val="Prrafodelista"/>
        <w:numPr>
          <w:ilvl w:val="0"/>
          <w:numId w:val="30"/>
        </w:numPr>
      </w:pPr>
      <w:r>
        <w:t>Varios pines con diversos protocolos de comunicación.</w:t>
      </w:r>
    </w:p>
    <w:p w14:paraId="6A8470F0" w14:textId="4FFF6B9F" w:rsidR="00257688" w:rsidRDefault="00257688" w:rsidP="00920BFA">
      <w:pPr>
        <w:pStyle w:val="Prrafodelista"/>
        <w:numPr>
          <w:ilvl w:val="0"/>
          <w:numId w:val="30"/>
        </w:numPr>
      </w:pPr>
      <w:r>
        <w:t>Máxima memoria posible, tanto RAM como flash.</w:t>
      </w:r>
    </w:p>
    <w:p w14:paraId="14D09991" w14:textId="1932242F" w:rsidR="00257688" w:rsidRDefault="00257688" w:rsidP="00920BFA">
      <w:pPr>
        <w:pStyle w:val="Prrafodelista"/>
        <w:numPr>
          <w:ilvl w:val="0"/>
          <w:numId w:val="30"/>
        </w:numPr>
      </w:pPr>
      <w:r>
        <w:t>Bajo coste</w:t>
      </w:r>
    </w:p>
    <w:p w14:paraId="33A2E2E3" w14:textId="62A883A4" w:rsidR="00257688" w:rsidRDefault="00257688" w:rsidP="00920BFA">
      <w:pPr>
        <w:pStyle w:val="Prrafodelista"/>
        <w:numPr>
          <w:ilvl w:val="0"/>
          <w:numId w:val="30"/>
        </w:numPr>
      </w:pPr>
      <w:r>
        <w:t>Menor consumo posible</w:t>
      </w:r>
    </w:p>
    <w:p w14:paraId="44F3AB6F" w14:textId="29E09941" w:rsidR="00257688" w:rsidRPr="00257688" w:rsidRDefault="00257688" w:rsidP="00C912DC">
      <w:pPr>
        <w:pStyle w:val="Textoindependiente"/>
      </w:pPr>
      <w:r>
        <w:t xml:space="preserve">Con esas características y centrándonos en la subfamilia F0 encontramos el </w:t>
      </w:r>
      <w:r w:rsidRPr="00257688">
        <w:t>STM32F091</w:t>
      </w:r>
      <w:r w:rsidR="0085404E">
        <w:t>VC</w:t>
      </w:r>
      <w:r>
        <w:t xml:space="preserve"> [40</w:t>
      </w:r>
      <w:r w:rsidR="009B4B23">
        <w:t>]</w:t>
      </w:r>
      <w:r w:rsidR="0058197D">
        <w:t xml:space="preserve"> (figura 20)</w:t>
      </w:r>
      <w:r w:rsidR="009B4B23">
        <w:t>, que será el que utilicemos en el diseño de nuestra placa</w:t>
      </w:r>
      <w:r>
        <w:t>.</w:t>
      </w:r>
    </w:p>
    <w:p w14:paraId="1BD9943C" w14:textId="340016A1" w:rsidR="001F7558" w:rsidRDefault="00B45635" w:rsidP="001F7558">
      <w:pPr>
        <w:keepNext/>
        <w:jc w:val="center"/>
      </w:pPr>
      <w:r w:rsidRPr="00B45635">
        <w:rPr>
          <w:noProof/>
        </w:rPr>
        <w:drawing>
          <wp:inline distT="0" distB="0" distL="0" distR="0" wp14:anchorId="0270E407" wp14:editId="04E34F2B">
            <wp:extent cx="4715301" cy="3805401"/>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397" cy="3819198"/>
                    </a:xfrm>
                    <a:prstGeom prst="rect">
                      <a:avLst/>
                    </a:prstGeom>
                  </pic:spPr>
                </pic:pic>
              </a:graphicData>
            </a:graphic>
          </wp:inline>
        </w:drawing>
      </w:r>
    </w:p>
    <w:p w14:paraId="58EC9CB4" w14:textId="7DF65980" w:rsidR="001F7558" w:rsidRPr="004F34F3" w:rsidRDefault="001F7558" w:rsidP="001F7558">
      <w:pPr>
        <w:pStyle w:val="Descripcin"/>
        <w:jc w:val="center"/>
      </w:pPr>
      <w:bookmarkStart w:id="305" w:name="_Toc46331658"/>
      <w:r w:rsidRPr="004F34F3">
        <w:t xml:space="preserve">Figura </w:t>
      </w:r>
      <w:r>
        <w:fldChar w:fldCharType="begin"/>
      </w:r>
      <w:r w:rsidRPr="004F34F3">
        <w:instrText xml:space="preserve"> SEQ Figura \* ARABIC </w:instrText>
      </w:r>
      <w:r>
        <w:fldChar w:fldCharType="separate"/>
      </w:r>
      <w:r w:rsidR="00000DDA">
        <w:rPr>
          <w:noProof/>
        </w:rPr>
        <w:t>20</w:t>
      </w:r>
      <w:r>
        <w:fldChar w:fldCharType="end"/>
      </w:r>
      <w:r w:rsidRPr="004F34F3">
        <w:t>: Interfaz ST MCU Finder</w:t>
      </w:r>
      <w:bookmarkEnd w:id="305"/>
    </w:p>
    <w:p w14:paraId="1B3FB4B9" w14:textId="3BC46975" w:rsidR="0053782A" w:rsidRDefault="0053782A" w:rsidP="00C912DC">
      <w:pPr>
        <w:pStyle w:val="Textoindependiente"/>
      </w:pPr>
      <w:r>
        <w:t xml:space="preserve">Para la placa de evaluación podríamos usar el mismo software. Sin embargo, las restricciones para este dispositivo son más holgadas ya que simplemente servirá </w:t>
      </w:r>
      <w:r>
        <w:lastRenderedPageBreak/>
        <w:t>para testear diversos componentes. Buscando una relación rendimiento-precio adecuada optamos por una STM32F4DISCOVERY [41].</w:t>
      </w:r>
    </w:p>
    <w:p w14:paraId="790E732F" w14:textId="3BE664B4" w:rsidR="0085404E" w:rsidRDefault="0085404E" w:rsidP="003E394D">
      <w:pPr>
        <w:pStyle w:val="Ttulo3"/>
        <w:numPr>
          <w:ilvl w:val="2"/>
          <w:numId w:val="16"/>
        </w:numPr>
      </w:pPr>
      <w:bookmarkStart w:id="306" w:name="_Toc46255167"/>
      <w:r>
        <w:t>STM32F091VC</w:t>
      </w:r>
      <w:bookmarkEnd w:id="306"/>
    </w:p>
    <w:p w14:paraId="434B24DB" w14:textId="77777777" w:rsidR="00736AA9" w:rsidRPr="00736AA9" w:rsidRDefault="00736AA9" w:rsidP="00736AA9"/>
    <w:p w14:paraId="0D4650E2" w14:textId="05E481A7" w:rsidR="00C4091E" w:rsidRDefault="00C4091E" w:rsidP="00C912DC">
      <w:pPr>
        <w:pStyle w:val="Textoindependienteprimerasangra"/>
      </w:pPr>
      <w:r>
        <w:t xml:space="preserve">En este apartado introduciremos el microcontrolador que emplearemos en nuestro diseño, haciendo un repaso de sus características </w:t>
      </w:r>
      <w:r w:rsidR="00C628DA">
        <w:t>más</w:t>
      </w:r>
      <w:r>
        <w:t xml:space="preserve"> relevantes al igual que ya se hizo en el apartado </w:t>
      </w:r>
      <w:r w:rsidRPr="00C4091E">
        <w:rPr>
          <w:i/>
          <w:iCs/>
        </w:rPr>
        <w:fldChar w:fldCharType="begin"/>
      </w:r>
      <w:r w:rsidRPr="00C4091E">
        <w:rPr>
          <w:i/>
          <w:iCs/>
        </w:rPr>
        <w:instrText xml:space="preserve"> REF _Ref45535381 \h </w:instrText>
      </w:r>
      <w:r>
        <w:rPr>
          <w:i/>
          <w:iCs/>
        </w:rPr>
        <w:instrText xml:space="preserve"> \* MERGEFORMAT </w:instrText>
      </w:r>
      <w:r w:rsidRPr="00C4091E">
        <w:rPr>
          <w:i/>
          <w:iCs/>
        </w:rPr>
      </w:r>
      <w:r w:rsidRPr="00C4091E">
        <w:rPr>
          <w:i/>
          <w:iCs/>
        </w:rPr>
        <w:fldChar w:fldCharType="separate"/>
      </w:r>
      <w:r w:rsidR="007B4254" w:rsidRPr="007B4254">
        <w:rPr>
          <w:i/>
          <w:iCs/>
        </w:rPr>
        <w:t>iCE40HX4k</w:t>
      </w:r>
      <w:r w:rsidRPr="00C4091E">
        <w:rPr>
          <w:i/>
          <w:iCs/>
        </w:rPr>
        <w:fldChar w:fldCharType="end"/>
      </w:r>
      <w:r>
        <w:rPr>
          <w:i/>
          <w:iCs/>
        </w:rPr>
        <w:t xml:space="preserve"> </w:t>
      </w:r>
      <w:r>
        <w:t>con ese dispositivo.</w:t>
      </w:r>
    </w:p>
    <w:p w14:paraId="0413F1FF" w14:textId="20C708C1" w:rsidR="009B4B23" w:rsidRDefault="00C4091E" w:rsidP="00C912DC">
      <w:pPr>
        <w:pStyle w:val="Textoindependiente"/>
      </w:pPr>
      <w:r>
        <w:t>Basado en la arquitectura Cortex-M0 optimizada para</w:t>
      </w:r>
      <w:r w:rsidR="009B4B23">
        <w:t xml:space="preserve"> dispositivos pequeños y de poco coste, cuenta con un reloj interno de 8MHz y permite operar hasta a 48MHz mediante un reloj externo. Nuestra configuración dispone de 256Kbytes de memoria Flash así como de 32Kbytes de memoria SRAM.</w:t>
      </w:r>
      <w:r w:rsidR="00F86FF8">
        <w:t xml:space="preserve"> El diagrama de bloques del microcontrolador lo podemos ver en la figura 21.</w:t>
      </w:r>
    </w:p>
    <w:p w14:paraId="27B8C281" w14:textId="66C8C30B" w:rsidR="009B4B23" w:rsidRDefault="009B4B23" w:rsidP="00C912DC">
      <w:pPr>
        <w:pStyle w:val="Textoindependiente"/>
      </w:pPr>
      <w:r>
        <w:t xml:space="preserve">Optaremos por el encapsulado LQFP100, al ser más sencillo de trabajar que el otro del que dispone, </w:t>
      </w:r>
      <w:r w:rsidRPr="009B4B23">
        <w:t>UFBGA100</w:t>
      </w:r>
      <w:r>
        <w:t xml:space="preserve">. En dicho encapsulado </w:t>
      </w:r>
      <w:r w:rsidR="00F86FF8">
        <w:t>nos encontramos</w:t>
      </w:r>
      <w:r>
        <w:t xml:space="preserve"> con 88 GPI</w:t>
      </w:r>
      <w:r w:rsidR="00F86FF8">
        <w:t>Os. De los cuales, tenemos que:</w:t>
      </w:r>
      <w:r w:rsidR="00F86FF8" w:rsidRPr="00F86FF8">
        <w:t xml:space="preserve"> </w:t>
      </w:r>
    </w:p>
    <w:p w14:paraId="4C2EC97A" w14:textId="7E350BD3" w:rsidR="00F86FF8" w:rsidRDefault="00F86FF8" w:rsidP="00920BFA">
      <w:pPr>
        <w:pStyle w:val="Prrafodelista"/>
        <w:numPr>
          <w:ilvl w:val="0"/>
          <w:numId w:val="31"/>
        </w:numPr>
      </w:pPr>
      <w:r>
        <w:t>2 pines permiten comunicarse mediante SPI</w:t>
      </w:r>
    </w:p>
    <w:p w14:paraId="54139F0D" w14:textId="2A7C0B9D" w:rsidR="00F86FF8" w:rsidRDefault="00F86FF8" w:rsidP="00920BFA">
      <w:pPr>
        <w:pStyle w:val="Prrafodelista"/>
        <w:numPr>
          <w:ilvl w:val="0"/>
          <w:numId w:val="31"/>
        </w:numPr>
      </w:pPr>
      <w:r>
        <w:t>8 pines se comunican mediante UART</w:t>
      </w:r>
    </w:p>
    <w:p w14:paraId="6F24C0B9" w14:textId="73D643D9" w:rsidR="00F86FF8" w:rsidRDefault="00F86FF8" w:rsidP="00920BFA">
      <w:pPr>
        <w:pStyle w:val="Prrafodelista"/>
        <w:numPr>
          <w:ilvl w:val="0"/>
          <w:numId w:val="31"/>
        </w:numPr>
      </w:pPr>
      <w:r>
        <w:t>2 pines implementan I2C</w:t>
      </w:r>
    </w:p>
    <w:p w14:paraId="1B2F3102" w14:textId="75BCD571" w:rsidR="00304302" w:rsidRDefault="00F86FF8" w:rsidP="00C912DC">
      <w:pPr>
        <w:pStyle w:val="Lista3"/>
      </w:pPr>
      <w:r>
        <w:t>1 puede utilizarse como bus CAN</w:t>
      </w:r>
      <w:r w:rsidR="00C912DC">
        <w:t xml:space="preserve"> </w:t>
      </w:r>
      <w:r>
        <w:t>El chip incluye algunas características interesantes como:</w:t>
      </w:r>
    </w:p>
    <w:p w14:paraId="752D89D5" w14:textId="49ABB221" w:rsidR="00F86FF8" w:rsidRDefault="00F86FF8" w:rsidP="00920BFA">
      <w:pPr>
        <w:pStyle w:val="Prrafodelista"/>
        <w:numPr>
          <w:ilvl w:val="0"/>
          <w:numId w:val="32"/>
        </w:numPr>
      </w:pPr>
      <w:r>
        <w:t>Un conversor analógico digital</w:t>
      </w:r>
      <w:r w:rsidR="00304302">
        <w:t xml:space="preserve"> integrado de 12 bits con hasta 16 canales externos.</w:t>
      </w:r>
    </w:p>
    <w:p w14:paraId="7B89B275" w14:textId="6A6D4894" w:rsidR="00F86FF8" w:rsidRDefault="009E3B1B" w:rsidP="00920BFA">
      <w:pPr>
        <w:pStyle w:val="Prrafodelista"/>
        <w:numPr>
          <w:ilvl w:val="0"/>
          <w:numId w:val="32"/>
        </w:numPr>
      </w:pPr>
      <w:r>
        <w:t>Conectados internamente al conversor hay u</w:t>
      </w:r>
      <w:r w:rsidR="00304302">
        <w:t xml:space="preserve">n sensor de temperatura </w:t>
      </w:r>
      <w:r>
        <w:t xml:space="preserve">que proporciona un valor de tensión </w:t>
      </w:r>
      <w:r w:rsidR="00304302">
        <w:t xml:space="preserve">lineal </w:t>
      </w:r>
      <w:r>
        <w:t xml:space="preserve">además de </w:t>
      </w:r>
      <w:r w:rsidR="00304302">
        <w:t xml:space="preserve">dos </w:t>
      </w:r>
      <w:r>
        <w:t>referencias</w:t>
      </w:r>
      <w:r w:rsidR="00304302">
        <w:t xml:space="preserve"> de</w:t>
      </w:r>
      <w:r>
        <w:t>l</w:t>
      </w:r>
      <w:r w:rsidR="00304302">
        <w:t xml:space="preserve"> voltaje</w:t>
      </w:r>
      <w:r>
        <w:t xml:space="preserve"> de alimentación.</w:t>
      </w:r>
    </w:p>
    <w:p w14:paraId="336D0C9A" w14:textId="5E226EC6" w:rsidR="00304302" w:rsidRDefault="00304302" w:rsidP="00920BFA">
      <w:pPr>
        <w:pStyle w:val="Prrafodelista"/>
        <w:numPr>
          <w:ilvl w:val="0"/>
          <w:numId w:val="32"/>
        </w:numPr>
      </w:pPr>
      <w:r>
        <w:t>Dos conversores DAC de 12 bits que permite obtener salidas analógicas.</w:t>
      </w:r>
    </w:p>
    <w:p w14:paraId="16EB654A" w14:textId="55B015A0" w:rsidR="00F86FF8" w:rsidRDefault="00F86FF8" w:rsidP="00920BFA">
      <w:pPr>
        <w:pStyle w:val="Prrafodelista"/>
        <w:numPr>
          <w:ilvl w:val="0"/>
          <w:numId w:val="32"/>
        </w:numPr>
      </w:pPr>
      <w:r>
        <w:t>9 temporizadores que pueden utilizarse para diversas aplicaciones como medir la longitud de un pulso de entrada, generar pulsos de salida (PWM) o para el conversor digital analógico.</w:t>
      </w:r>
    </w:p>
    <w:p w14:paraId="5F3A8213" w14:textId="0E55F664" w:rsidR="00E7212A" w:rsidRDefault="00E7212A" w:rsidP="00920BFA">
      <w:pPr>
        <w:pStyle w:val="Prrafodelista"/>
        <w:numPr>
          <w:ilvl w:val="0"/>
          <w:numId w:val="32"/>
        </w:numPr>
      </w:pPr>
      <w:r>
        <w:t xml:space="preserve">Dos comparadores con referencia de voltaje programable, interna o externa. </w:t>
      </w:r>
    </w:p>
    <w:p w14:paraId="32CC4162" w14:textId="013B6285" w:rsidR="00304302" w:rsidRDefault="00304302" w:rsidP="00920BFA">
      <w:pPr>
        <w:pStyle w:val="Prrafodelista"/>
        <w:numPr>
          <w:ilvl w:val="0"/>
          <w:numId w:val="32"/>
        </w:numPr>
      </w:pPr>
      <w:r>
        <w:t>Un DMA de 12 canales que permite a los periféricos acceder a la memoria del sistema sin necesidad de intervención por parte de la CPU.</w:t>
      </w:r>
    </w:p>
    <w:p w14:paraId="732FF383" w14:textId="77777777" w:rsidR="00C628DA" w:rsidRDefault="00C628DA" w:rsidP="00F86FF8">
      <w:pPr>
        <w:keepNext/>
        <w:jc w:val="center"/>
        <w:rPr>
          <w:noProof/>
        </w:rPr>
      </w:pPr>
    </w:p>
    <w:p w14:paraId="6AF9BF27" w14:textId="426D38FC" w:rsidR="00F86FF8" w:rsidRDefault="00F86FF8" w:rsidP="00F86FF8">
      <w:pPr>
        <w:keepNext/>
        <w:jc w:val="center"/>
      </w:pPr>
      <w:r w:rsidRPr="00F86FF8">
        <w:rPr>
          <w:noProof/>
        </w:rPr>
        <w:drawing>
          <wp:inline distT="0" distB="0" distL="0" distR="0" wp14:anchorId="23FF24D4" wp14:editId="09A60DD4">
            <wp:extent cx="5339000" cy="713110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3" t="1153"/>
                    <a:stretch/>
                  </pic:blipFill>
                  <pic:spPr bwMode="auto">
                    <a:xfrm>
                      <a:off x="0" y="0"/>
                      <a:ext cx="5411178" cy="7227513"/>
                    </a:xfrm>
                    <a:prstGeom prst="rect">
                      <a:avLst/>
                    </a:prstGeom>
                    <a:ln>
                      <a:noFill/>
                    </a:ln>
                    <a:extLst>
                      <a:ext uri="{53640926-AAD7-44D8-BBD7-CCE9431645EC}">
                        <a14:shadowObscured xmlns:a14="http://schemas.microsoft.com/office/drawing/2010/main"/>
                      </a:ext>
                    </a:extLst>
                  </pic:spPr>
                </pic:pic>
              </a:graphicData>
            </a:graphic>
          </wp:inline>
        </w:drawing>
      </w:r>
    </w:p>
    <w:p w14:paraId="0A2733BB" w14:textId="3E18B4A2" w:rsidR="00F86FF8" w:rsidRDefault="00F86FF8" w:rsidP="00F86FF8">
      <w:pPr>
        <w:pStyle w:val="Descripcin"/>
        <w:jc w:val="center"/>
      </w:pPr>
      <w:bookmarkStart w:id="307" w:name="_Toc46331659"/>
      <w:r>
        <w:t xml:space="preserve">Figura </w:t>
      </w:r>
      <w:fldSimple w:instr=" SEQ Figura \* ARABIC ">
        <w:r w:rsidR="00000DDA">
          <w:rPr>
            <w:noProof/>
          </w:rPr>
          <w:t>21</w:t>
        </w:r>
      </w:fldSimple>
      <w:r>
        <w:t>: Diagrama de bloques STM32F091VC</w:t>
      </w:r>
      <w:bookmarkEnd w:id="307"/>
    </w:p>
    <w:p w14:paraId="695B9EC1" w14:textId="3F0AFBA2" w:rsidR="00E7212A" w:rsidRDefault="009E3B1B" w:rsidP="00C912DC">
      <w:pPr>
        <w:pStyle w:val="Textoindependiente"/>
      </w:pPr>
      <w:r>
        <w:t>Para el arranque del microcontrolador contamos con diferentes opciones:</w:t>
      </w:r>
    </w:p>
    <w:p w14:paraId="236456E3" w14:textId="56E0DE1E" w:rsidR="009E3B1B" w:rsidRDefault="009E3B1B" w:rsidP="00920BFA">
      <w:pPr>
        <w:pStyle w:val="Prrafodelista"/>
        <w:numPr>
          <w:ilvl w:val="0"/>
          <w:numId w:val="33"/>
        </w:numPr>
      </w:pPr>
      <w:r>
        <w:t>Desde la memoria Flash.</w:t>
      </w:r>
    </w:p>
    <w:p w14:paraId="60209D41" w14:textId="7D8F74C1" w:rsidR="009E3B1B" w:rsidRDefault="009E3B1B" w:rsidP="00920BFA">
      <w:pPr>
        <w:pStyle w:val="Prrafodelista"/>
        <w:numPr>
          <w:ilvl w:val="0"/>
          <w:numId w:val="33"/>
        </w:numPr>
      </w:pPr>
      <w:r>
        <w:t>Desde la memoria SRAM del sistema.</w:t>
      </w:r>
    </w:p>
    <w:p w14:paraId="4416250A" w14:textId="022AE81B" w:rsidR="009E3B1B" w:rsidRDefault="009E3B1B" w:rsidP="00C912DC">
      <w:pPr>
        <w:pStyle w:val="Textoindependiente"/>
      </w:pPr>
      <w:r>
        <w:lastRenderedPageBreak/>
        <w:t>Cuenta además con un pin específico que selecciona la opción que se desea utilizar (tabla</w:t>
      </w:r>
      <w:r w:rsidR="004A7803">
        <w:t xml:space="preserve"> 3)</w:t>
      </w:r>
      <w:r>
        <w:t>.</w:t>
      </w:r>
    </w:p>
    <w:tbl>
      <w:tblPr>
        <w:tblStyle w:val="Tablaconcuadrcula"/>
        <w:tblW w:w="0" w:type="auto"/>
        <w:jc w:val="center"/>
        <w:tblLook w:val="04A0" w:firstRow="1" w:lastRow="0" w:firstColumn="1" w:lastColumn="0" w:noHBand="0" w:noVBand="1"/>
      </w:tblPr>
      <w:tblGrid>
        <w:gridCol w:w="1467"/>
        <w:gridCol w:w="1934"/>
      </w:tblGrid>
      <w:tr w:rsidR="009E3B1B" w14:paraId="4D6F4812" w14:textId="77777777" w:rsidTr="00087C55">
        <w:trPr>
          <w:jc w:val="center"/>
        </w:trPr>
        <w:tc>
          <w:tcPr>
            <w:tcW w:w="0" w:type="auto"/>
          </w:tcPr>
          <w:p w14:paraId="0E4862BC" w14:textId="0283795D" w:rsidR="009E3B1B" w:rsidRDefault="009E3B1B" w:rsidP="00087C55">
            <w:pPr>
              <w:jc w:val="center"/>
            </w:pPr>
            <w:r>
              <w:t>BOOT0 pin</w:t>
            </w:r>
          </w:p>
        </w:tc>
        <w:tc>
          <w:tcPr>
            <w:tcW w:w="0" w:type="auto"/>
          </w:tcPr>
          <w:p w14:paraId="0A006D57" w14:textId="1185BA3F" w:rsidR="009E3B1B" w:rsidRDefault="009E3B1B" w:rsidP="00087C55">
            <w:pPr>
              <w:jc w:val="center"/>
            </w:pPr>
            <w:r>
              <w:t>Modo</w:t>
            </w:r>
          </w:p>
        </w:tc>
      </w:tr>
      <w:tr w:rsidR="009E3B1B" w14:paraId="5B2ABC17" w14:textId="77777777" w:rsidTr="00087C55">
        <w:trPr>
          <w:jc w:val="center"/>
        </w:trPr>
        <w:tc>
          <w:tcPr>
            <w:tcW w:w="0" w:type="auto"/>
          </w:tcPr>
          <w:p w14:paraId="412CAD7C" w14:textId="6F1E026B" w:rsidR="009E3B1B" w:rsidRDefault="00BF5D44" w:rsidP="00087C55">
            <w:pPr>
              <w:jc w:val="center"/>
            </w:pPr>
            <w:r>
              <w:t>0</w:t>
            </w:r>
          </w:p>
        </w:tc>
        <w:tc>
          <w:tcPr>
            <w:tcW w:w="0" w:type="auto"/>
          </w:tcPr>
          <w:p w14:paraId="6A084ACE" w14:textId="2B267BFF" w:rsidR="009E3B1B" w:rsidRDefault="00203AE3" w:rsidP="00087C55">
            <w:pPr>
              <w:jc w:val="center"/>
            </w:pPr>
            <w:r>
              <w:t>Memoria Flash</w:t>
            </w:r>
          </w:p>
        </w:tc>
      </w:tr>
      <w:tr w:rsidR="009E3B1B" w14:paraId="3E64236A" w14:textId="77777777" w:rsidTr="00087C55">
        <w:trPr>
          <w:jc w:val="center"/>
        </w:trPr>
        <w:tc>
          <w:tcPr>
            <w:tcW w:w="0" w:type="auto"/>
          </w:tcPr>
          <w:p w14:paraId="117EB6D8" w14:textId="260FF7B1" w:rsidR="009E3B1B" w:rsidRDefault="00BF5D44" w:rsidP="00087C55">
            <w:pPr>
              <w:jc w:val="center"/>
            </w:pPr>
            <w:r>
              <w:t>1</w:t>
            </w:r>
          </w:p>
        </w:tc>
        <w:tc>
          <w:tcPr>
            <w:tcW w:w="0" w:type="auto"/>
          </w:tcPr>
          <w:p w14:paraId="453932F1" w14:textId="4602D8FC" w:rsidR="009E3B1B" w:rsidRDefault="00203AE3" w:rsidP="00087C55">
            <w:pPr>
              <w:jc w:val="center"/>
            </w:pPr>
            <w:r>
              <w:t>Memoria SRAM</w:t>
            </w:r>
          </w:p>
        </w:tc>
      </w:tr>
    </w:tbl>
    <w:p w14:paraId="0CE17754" w14:textId="2141FE71" w:rsidR="009E3B1B" w:rsidRDefault="00203AE3" w:rsidP="00203AE3">
      <w:pPr>
        <w:pStyle w:val="Descripcin"/>
        <w:jc w:val="center"/>
      </w:pPr>
      <w:bookmarkStart w:id="308" w:name="_Toc46255259"/>
      <w:r>
        <w:t xml:space="preserve">Tabla </w:t>
      </w:r>
      <w:fldSimple w:instr=" SEQ Tabla \* ARABIC ">
        <w:r w:rsidR="00772B0E">
          <w:rPr>
            <w:noProof/>
          </w:rPr>
          <w:t>3</w:t>
        </w:r>
      </w:fldSimple>
      <w:r>
        <w:t>: Función del pin BOOT0</w:t>
      </w:r>
      <w:bookmarkEnd w:id="308"/>
    </w:p>
    <w:p w14:paraId="3A3E001A" w14:textId="21F59319" w:rsidR="00203AE3" w:rsidRDefault="00203AE3" w:rsidP="00C912DC">
      <w:pPr>
        <w:pStyle w:val="Textoindependiente"/>
      </w:pPr>
      <w:r>
        <w:t xml:space="preserve">Además, cuando el pin BOOT0 está en la opción de memoria </w:t>
      </w:r>
      <w:r w:rsidR="00BF5D44">
        <w:t>SRAM (es decir, a un valor alto) al arrancar el dispositivo</w:t>
      </w:r>
      <w:r w:rsidR="00886767">
        <w:t>, este</w:t>
      </w:r>
      <w:r w:rsidR="00BF5D44">
        <w:t xml:space="preserve"> se reconoce en estado “empty” y permite</w:t>
      </w:r>
      <w:r>
        <w:t xml:space="preserve"> programar</w:t>
      </w:r>
      <w:r w:rsidR="00BF5D44">
        <w:t xml:space="preserve"> su memoria Flash</w:t>
      </w:r>
      <w:r>
        <w:t xml:space="preserve"> mediante</w:t>
      </w:r>
      <w:r w:rsidR="00BF5D44">
        <w:t xml:space="preserve"> protocolos de comunicación como</w:t>
      </w:r>
      <w:r>
        <w:t xml:space="preserve"> UART </w:t>
      </w:r>
      <w:r w:rsidR="00BF5D44">
        <w:t xml:space="preserve">o I2C </w:t>
      </w:r>
      <w:r>
        <w:t xml:space="preserve">como veremos más adelante en el apartado de </w:t>
      </w:r>
      <w:r w:rsidRPr="00203AE3">
        <w:rPr>
          <w:i/>
          <w:iCs/>
        </w:rPr>
        <w:fldChar w:fldCharType="begin"/>
      </w:r>
      <w:r w:rsidRPr="00203AE3">
        <w:rPr>
          <w:i/>
          <w:iCs/>
        </w:rPr>
        <w:instrText xml:space="preserve"> REF _Ref45363144 \h </w:instrText>
      </w:r>
      <w:r>
        <w:rPr>
          <w:i/>
          <w:iCs/>
        </w:rPr>
        <w:instrText xml:space="preserve"> \* MERGEFORMAT </w:instrText>
      </w:r>
      <w:r w:rsidRPr="00203AE3">
        <w:rPr>
          <w:i/>
          <w:iCs/>
        </w:rPr>
      </w:r>
      <w:r w:rsidRPr="00203AE3">
        <w:rPr>
          <w:i/>
          <w:iCs/>
        </w:rPr>
        <w:fldChar w:fldCharType="separate"/>
      </w:r>
      <w:r w:rsidR="007B4254" w:rsidRPr="007B4254">
        <w:rPr>
          <w:i/>
          <w:iCs/>
        </w:rPr>
        <w:t>Programación de los dispositivos</w:t>
      </w:r>
      <w:r w:rsidRPr="00203AE3">
        <w:rPr>
          <w:i/>
          <w:iCs/>
        </w:rPr>
        <w:fldChar w:fldCharType="end"/>
      </w:r>
      <w:r>
        <w:rPr>
          <w:i/>
          <w:iCs/>
        </w:rPr>
        <w:t>.</w:t>
      </w:r>
      <w:r w:rsidR="00886767">
        <w:rPr>
          <w:i/>
          <w:iCs/>
        </w:rPr>
        <w:t xml:space="preserve"> </w:t>
      </w:r>
      <w:r w:rsidR="00886767">
        <w:t xml:space="preserve">También sucede cuando la memoria Flash </w:t>
      </w:r>
      <w:r w:rsidR="007B4254">
        <w:t>está</w:t>
      </w:r>
      <w:r w:rsidR="00886767">
        <w:t xml:space="preserve"> vacía.</w:t>
      </w:r>
    </w:p>
    <w:p w14:paraId="317A4693" w14:textId="1E8C2E39" w:rsidR="0063510B" w:rsidRDefault="00246046" w:rsidP="00C912DC">
      <w:pPr>
        <w:pStyle w:val="Textoindependiente"/>
      </w:pPr>
      <w:r>
        <w:t xml:space="preserve">Con respecto a la alimentación del dispositivo </w:t>
      </w:r>
      <w:r w:rsidR="007B4254">
        <w:t>hay que destacar que</w:t>
      </w:r>
      <w:r>
        <w:t>:</w:t>
      </w:r>
    </w:p>
    <w:p w14:paraId="5A85E545" w14:textId="36BE0D18" w:rsidR="00246046" w:rsidRDefault="007B4254" w:rsidP="00920BFA">
      <w:pPr>
        <w:pStyle w:val="Prrafodelista"/>
        <w:numPr>
          <w:ilvl w:val="0"/>
          <w:numId w:val="34"/>
        </w:numPr>
      </w:pPr>
      <w:r>
        <w:t>Cuenta con señales POR y PDR para asegurar el correcto funcionamiento del chip activando una señal de reset cuando la alimentación cae por debajo de un umbral.</w:t>
      </w:r>
    </w:p>
    <w:p w14:paraId="34092F61" w14:textId="7765DDA6" w:rsidR="007B4254" w:rsidRDefault="007B4254" w:rsidP="00920BFA">
      <w:pPr>
        <w:pStyle w:val="Prrafodelista"/>
        <w:numPr>
          <w:ilvl w:val="0"/>
          <w:numId w:val="34"/>
        </w:numPr>
      </w:pPr>
      <w:r>
        <w:t>Cuenta con varios modos de ahorro de energía:</w:t>
      </w:r>
    </w:p>
    <w:p w14:paraId="19F518F3" w14:textId="7EC605A4" w:rsidR="007B4254" w:rsidRDefault="007B4254" w:rsidP="00920BFA">
      <w:pPr>
        <w:pStyle w:val="Prrafodelista"/>
        <w:numPr>
          <w:ilvl w:val="1"/>
          <w:numId w:val="34"/>
        </w:numPr>
      </w:pPr>
      <w:r>
        <w:t>Modo sleep: sólo para la CPU, los periféricos siguen funcionando.</w:t>
      </w:r>
    </w:p>
    <w:p w14:paraId="151B0DA4" w14:textId="7A27CC03" w:rsidR="007B4254" w:rsidRDefault="007B4254" w:rsidP="00920BFA">
      <w:pPr>
        <w:pStyle w:val="Prrafodelista"/>
        <w:numPr>
          <w:ilvl w:val="1"/>
          <w:numId w:val="34"/>
        </w:numPr>
      </w:pPr>
      <w:r>
        <w:t>Modo stop: para tanto CPU como los periféricos (por lo tanto, la señal de reloj externa), pero conserva el contenido de la SRAM y los registros. Mantiene algunos pines para poder reactivarse.</w:t>
      </w:r>
    </w:p>
    <w:p w14:paraId="14685A32" w14:textId="24D8B5AB" w:rsidR="007B4254" w:rsidRDefault="007B4254" w:rsidP="00920BFA">
      <w:pPr>
        <w:pStyle w:val="Prrafodelista"/>
        <w:numPr>
          <w:ilvl w:val="1"/>
          <w:numId w:val="34"/>
        </w:numPr>
      </w:pPr>
      <w:r>
        <w:t>Modo standby: detiene la CPU, los periféricos y se pierde el contenido tanto de la SRAM como de los registros.</w:t>
      </w:r>
    </w:p>
    <w:p w14:paraId="28BE21F0" w14:textId="0E948A81" w:rsidR="00946655" w:rsidRDefault="00DA325E" w:rsidP="00920BFA">
      <w:pPr>
        <w:pStyle w:val="Prrafodelista"/>
        <w:numPr>
          <w:ilvl w:val="0"/>
          <w:numId w:val="34"/>
        </w:numPr>
      </w:pPr>
      <w:r>
        <w:t>Consume un máximo de 120mA por sus pines de alimentación.</w:t>
      </w:r>
    </w:p>
    <w:p w14:paraId="14C720D7" w14:textId="77777777" w:rsidR="00DA325E" w:rsidRDefault="00DA325E" w:rsidP="00920BFA">
      <w:pPr>
        <w:pStyle w:val="Prrafodelista"/>
        <w:numPr>
          <w:ilvl w:val="0"/>
          <w:numId w:val="34"/>
        </w:numPr>
      </w:pPr>
      <w:r>
        <w:t>Aporta hasta 25mA en cada pin I/O y con un total de 80mA.</w:t>
      </w:r>
    </w:p>
    <w:p w14:paraId="3DA030F0" w14:textId="02D06240" w:rsidR="00DA325E" w:rsidRDefault="00DA325E" w:rsidP="00C912DC">
      <w:pPr>
        <w:pStyle w:val="Textoindependiente"/>
      </w:pPr>
      <w:r>
        <w:t>Por último, comentar su compatibilidad con la herramienta de STMicroelectronics</w:t>
      </w:r>
      <w:r w:rsidR="00A22373">
        <w:t>,</w:t>
      </w:r>
      <w:r>
        <w:t xml:space="preserve"> ST-Link [4</w:t>
      </w:r>
      <w:r w:rsidR="00107BD5">
        <w:t>2</w:t>
      </w:r>
      <w:r>
        <w:t>] (figura 22).  ST-Link es un dispositivo que permite la programación y depuración de microcontroladores STM8 y STM32 mediante la comunicación SWD con interfaz JTAG</w:t>
      </w:r>
      <w:r w:rsidR="004D6A10">
        <w:t xml:space="preserve">. Es compatible con </w:t>
      </w:r>
      <w:r w:rsidR="004E0097">
        <w:t>varios softwares</w:t>
      </w:r>
      <w:r w:rsidR="004D6A10">
        <w:t>, tanto de ST (STM32CubeMX y STM32 ST-Link Utility</w:t>
      </w:r>
      <w:r w:rsidR="00A22373">
        <w:t xml:space="preserve"> (figura 23</w:t>
      </w:r>
      <w:r w:rsidR="004D6A10">
        <w:t xml:space="preserve">) como de terceros (IAR EWARM o Keil MDK-ARM </w:t>
      </w:r>
      <w:r w:rsidR="00BA2B69">
        <w:t>µ</w:t>
      </w:r>
      <w:r w:rsidR="004D6A10">
        <w:t>Vision).</w:t>
      </w:r>
      <w:r w:rsidR="004F685C">
        <w:t xml:space="preserve"> Se comunica con el PC mediante interfaz USB 2.0.</w:t>
      </w:r>
    </w:p>
    <w:p w14:paraId="2B295470" w14:textId="77777777" w:rsidR="00DA325E" w:rsidRDefault="00DA325E" w:rsidP="00DA325E">
      <w:pPr>
        <w:keepNext/>
        <w:jc w:val="center"/>
      </w:pPr>
      <w:r w:rsidRPr="00DA325E">
        <w:rPr>
          <w:noProof/>
        </w:rPr>
        <w:lastRenderedPageBreak/>
        <w:drawing>
          <wp:inline distT="0" distB="0" distL="0" distR="0" wp14:anchorId="6615CA7A" wp14:editId="6D05A86C">
            <wp:extent cx="5058481" cy="1991003"/>
            <wp:effectExtent l="0" t="0" r="889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8481" cy="1991003"/>
                    </a:xfrm>
                    <a:prstGeom prst="rect">
                      <a:avLst/>
                    </a:prstGeom>
                  </pic:spPr>
                </pic:pic>
              </a:graphicData>
            </a:graphic>
          </wp:inline>
        </w:drawing>
      </w:r>
    </w:p>
    <w:p w14:paraId="0D1E1D9C" w14:textId="4683BB76" w:rsidR="00203AE3" w:rsidRDefault="00DA325E" w:rsidP="00DA325E">
      <w:pPr>
        <w:pStyle w:val="Descripcin"/>
        <w:jc w:val="center"/>
      </w:pPr>
      <w:bookmarkStart w:id="309" w:name="_Toc46331660"/>
      <w:r>
        <w:t xml:space="preserve">Figura </w:t>
      </w:r>
      <w:fldSimple w:instr=" SEQ Figura \* ARABIC ">
        <w:r w:rsidR="00000DDA">
          <w:rPr>
            <w:noProof/>
          </w:rPr>
          <w:t>22</w:t>
        </w:r>
      </w:fldSimple>
      <w:r>
        <w:t xml:space="preserve">: </w:t>
      </w:r>
      <w:r w:rsidRPr="00516287">
        <w:t xml:space="preserve">ST-Link </w:t>
      </w:r>
      <w:r w:rsidR="0075198E">
        <w:t xml:space="preserve">V1 (izquierda) y </w:t>
      </w:r>
      <w:r w:rsidRPr="00516287">
        <w:t>V2</w:t>
      </w:r>
      <w:r w:rsidR="0075198E">
        <w:t xml:space="preserve"> (derecha)</w:t>
      </w:r>
      <w:bookmarkEnd w:id="309"/>
    </w:p>
    <w:p w14:paraId="45D34F9C" w14:textId="56A1F467" w:rsidR="004F685C" w:rsidRDefault="004F685C" w:rsidP="004F685C"/>
    <w:p w14:paraId="3F838259" w14:textId="77777777" w:rsidR="004F685C" w:rsidRDefault="004F685C" w:rsidP="00A22373">
      <w:pPr>
        <w:keepNext/>
        <w:jc w:val="center"/>
      </w:pPr>
      <w:r w:rsidRPr="004F685C">
        <w:rPr>
          <w:noProof/>
        </w:rPr>
        <w:drawing>
          <wp:inline distT="0" distB="0" distL="0" distR="0" wp14:anchorId="5ABD0B21" wp14:editId="0B7715C5">
            <wp:extent cx="5395373" cy="3614468"/>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5199" cy="3728238"/>
                    </a:xfrm>
                    <a:prstGeom prst="rect">
                      <a:avLst/>
                    </a:prstGeom>
                  </pic:spPr>
                </pic:pic>
              </a:graphicData>
            </a:graphic>
          </wp:inline>
        </w:drawing>
      </w:r>
    </w:p>
    <w:p w14:paraId="6D936783" w14:textId="4A1B08C5" w:rsidR="00F86FF8" w:rsidRPr="00C4091E" w:rsidRDefault="004F685C" w:rsidP="00A22373">
      <w:pPr>
        <w:pStyle w:val="Descripcin"/>
        <w:jc w:val="center"/>
      </w:pPr>
      <w:bookmarkStart w:id="310" w:name="_Toc46331661"/>
      <w:r>
        <w:t xml:space="preserve">Figura </w:t>
      </w:r>
      <w:fldSimple w:instr=" SEQ Figura \* ARABIC ">
        <w:r w:rsidR="00000DDA">
          <w:rPr>
            <w:noProof/>
          </w:rPr>
          <w:t>23</w:t>
        </w:r>
      </w:fldSimple>
      <w:r>
        <w:t>: Visualización del contenido en la memoria de la STM32F4DISCOVERY mediante ST-Link Utility</w:t>
      </w:r>
      <w:bookmarkEnd w:id="310"/>
    </w:p>
    <w:p w14:paraId="149C2B24" w14:textId="05E59B19" w:rsidR="002F5C61" w:rsidRDefault="002F5C61" w:rsidP="003E394D">
      <w:pPr>
        <w:pStyle w:val="Ttulo3"/>
        <w:numPr>
          <w:ilvl w:val="2"/>
          <w:numId w:val="16"/>
        </w:numPr>
      </w:pPr>
      <w:bookmarkStart w:id="311" w:name="_Toc46255168"/>
      <w:r>
        <w:t>STM32F4DISCOVERY</w:t>
      </w:r>
      <w:bookmarkEnd w:id="311"/>
    </w:p>
    <w:p w14:paraId="6C668C35" w14:textId="77777777" w:rsidR="00736AA9" w:rsidRPr="00736AA9" w:rsidRDefault="00736AA9" w:rsidP="00736AA9"/>
    <w:p w14:paraId="79E21D5A" w14:textId="26D47349" w:rsidR="00A22373" w:rsidRDefault="000044DA" w:rsidP="00C912DC">
      <w:pPr>
        <w:pStyle w:val="Textoindependienteprimerasangra"/>
      </w:pPr>
      <w:r>
        <w:t xml:space="preserve">Las placas de evaluación permiten un prototipado sencillo sobre los microcontroladores. A veces, una vez testeada la aplicación se pasará a diseñar una placa propia que contenga nuestro microcontrolador como en nuestro caso, y otras, sin embargo, será suficiente con usar una de estas placas. </w:t>
      </w:r>
      <w:r w:rsidR="00A22373">
        <w:t>En el mercado existen actualmente 3 tipos de placa de evaluación que contienen un microcontrolador STM32:</w:t>
      </w:r>
    </w:p>
    <w:p w14:paraId="045A74C8" w14:textId="0EA59916" w:rsidR="0053782A" w:rsidRDefault="00A22373" w:rsidP="00920BFA">
      <w:pPr>
        <w:pStyle w:val="Prrafodelista"/>
        <w:numPr>
          <w:ilvl w:val="0"/>
          <w:numId w:val="35"/>
        </w:numPr>
      </w:pPr>
      <w:r>
        <w:lastRenderedPageBreak/>
        <w:t xml:space="preserve">Núcleo Boards: Incluyen sólo el microcontrolador y el ST-Link, además de los componentes necesarios para su funcionamiento. </w:t>
      </w:r>
      <w:r w:rsidR="00E87B79">
        <w:t>Baratas, a</w:t>
      </w:r>
      <w:r>
        <w:t>decuadas para prototipado genérico y compatibles con los shields de Arduino.</w:t>
      </w:r>
    </w:p>
    <w:p w14:paraId="0817485A" w14:textId="48824B17" w:rsidR="00A22373" w:rsidRDefault="00A22373" w:rsidP="00920BFA">
      <w:pPr>
        <w:pStyle w:val="Prrafodelista"/>
        <w:numPr>
          <w:ilvl w:val="0"/>
          <w:numId w:val="35"/>
        </w:numPr>
      </w:pPr>
      <w:r>
        <w:t>Discovery Boards: Incluyen</w:t>
      </w:r>
      <w:r w:rsidR="00E87B79">
        <w:t>,</w:t>
      </w:r>
      <w:r>
        <w:t xml:space="preserve"> además</w:t>
      </w:r>
      <w:r w:rsidR="00E87B79">
        <w:t xml:space="preserve"> de lo comentado en las Núcleo,</w:t>
      </w:r>
      <w:r>
        <w:t xml:space="preserve"> </w:t>
      </w:r>
      <w:r w:rsidR="00E13397">
        <w:t xml:space="preserve">acceso a todos sus pines I/O y </w:t>
      </w:r>
      <w:r>
        <w:t>algunas características especiales como</w:t>
      </w:r>
      <w:r w:rsidR="00E87B79">
        <w:t xml:space="preserve">, </w:t>
      </w:r>
      <w:r>
        <w:t>giroscopios, salida de audio, etc. Se utilizan para realizar prototipado</w:t>
      </w:r>
      <w:r w:rsidR="00E87B79">
        <w:t>s</w:t>
      </w:r>
      <w:r>
        <w:t xml:space="preserve"> más específico</w:t>
      </w:r>
      <w:r w:rsidR="00E87B79">
        <w:t>s</w:t>
      </w:r>
      <w:r>
        <w:t>.</w:t>
      </w:r>
    </w:p>
    <w:p w14:paraId="0D75C00C" w14:textId="3ACD9BDC" w:rsidR="00A22373" w:rsidRDefault="00A22373" w:rsidP="00920BFA">
      <w:pPr>
        <w:pStyle w:val="Prrafodelista"/>
        <w:numPr>
          <w:ilvl w:val="0"/>
          <w:numId w:val="35"/>
        </w:numPr>
      </w:pPr>
      <w:r>
        <w:t>Evaluation Boards: Diseñadas para una demostración y desarrollo completo de los microcontroladores STM32. Suelen permitir explotar todas las características del microcontrolador.</w:t>
      </w:r>
    </w:p>
    <w:p w14:paraId="7CE1281A" w14:textId="72FC7FE3" w:rsidR="00E87B79" w:rsidRDefault="00E87B79" w:rsidP="00C912DC">
      <w:pPr>
        <w:pStyle w:val="Textoindependiente"/>
      </w:pPr>
      <w:r>
        <w:t>Para esta memoria se utilizará la placa STM32F4DISCOVERY (figura</w:t>
      </w:r>
      <w:r w:rsidR="000044DA">
        <w:t xml:space="preserve"> 24 Y 25)</w:t>
      </w:r>
      <w:r>
        <w:t>. Las características más relevantes son:</w:t>
      </w:r>
    </w:p>
    <w:p w14:paraId="18A435C6" w14:textId="64E4C927" w:rsidR="00E87B79" w:rsidRDefault="00E87B79" w:rsidP="00920BFA">
      <w:pPr>
        <w:pStyle w:val="Prrafodelista"/>
        <w:numPr>
          <w:ilvl w:val="0"/>
          <w:numId w:val="36"/>
        </w:numPr>
      </w:pPr>
      <w:r>
        <w:t>Contienen el microcontrolador STM32F407 con 1Mbyte de memoria Flash</w:t>
      </w:r>
      <w:r w:rsidR="000044DA">
        <w:t xml:space="preserve"> y</w:t>
      </w:r>
      <w:r>
        <w:t xml:space="preserve"> 192Kbyte de RAM</w:t>
      </w:r>
      <w:r w:rsidR="0078165B">
        <w:t>.</w:t>
      </w:r>
    </w:p>
    <w:p w14:paraId="23F39E64" w14:textId="4EFD4249" w:rsidR="00E87B79" w:rsidRDefault="00E87B79" w:rsidP="00920BFA">
      <w:pPr>
        <w:pStyle w:val="Prrafodelista"/>
        <w:numPr>
          <w:ilvl w:val="0"/>
          <w:numId w:val="36"/>
        </w:numPr>
      </w:pPr>
      <w:r>
        <w:t xml:space="preserve">Incluye </w:t>
      </w:r>
      <w:r w:rsidR="000044DA">
        <w:t xml:space="preserve">el </w:t>
      </w:r>
      <w:r>
        <w:t>ST-Link V2</w:t>
      </w:r>
      <w:r w:rsidR="0078165B">
        <w:t>.</w:t>
      </w:r>
    </w:p>
    <w:p w14:paraId="1E5A3204" w14:textId="3805C6D1" w:rsidR="00E87B79" w:rsidRDefault="00E87B79" w:rsidP="00920BFA">
      <w:pPr>
        <w:pStyle w:val="Prrafodelista"/>
        <w:numPr>
          <w:ilvl w:val="0"/>
          <w:numId w:val="36"/>
        </w:numPr>
      </w:pPr>
      <w:r>
        <w:t>Alimentación de 5V a través de USB mini B o de 3V o 5V</w:t>
      </w:r>
      <w:r w:rsidR="000044DA">
        <w:t xml:space="preserve"> mediante pines</w:t>
      </w:r>
      <w:r w:rsidR="0078165B">
        <w:t>.</w:t>
      </w:r>
    </w:p>
    <w:p w14:paraId="5895127D" w14:textId="5ECCF8A8" w:rsidR="00E87B79" w:rsidRDefault="00E87B79" w:rsidP="00920BFA">
      <w:pPr>
        <w:pStyle w:val="Prrafodelista"/>
        <w:numPr>
          <w:ilvl w:val="0"/>
          <w:numId w:val="36"/>
        </w:numPr>
      </w:pPr>
      <w:r>
        <w:t>Acelerómetro de 3 ejes y micrófono integrado</w:t>
      </w:r>
      <w:r w:rsidR="0078165B">
        <w:t>.</w:t>
      </w:r>
    </w:p>
    <w:p w14:paraId="2B64CF07" w14:textId="108AB501" w:rsidR="00E87B79" w:rsidRDefault="00E87B79" w:rsidP="00920BFA">
      <w:pPr>
        <w:pStyle w:val="Prrafodelista"/>
        <w:numPr>
          <w:ilvl w:val="0"/>
          <w:numId w:val="36"/>
        </w:numPr>
      </w:pPr>
      <w:r>
        <w:t>8 LEDs y 2 botones</w:t>
      </w:r>
      <w:r w:rsidR="0078165B">
        <w:t>.</w:t>
      </w:r>
    </w:p>
    <w:p w14:paraId="427D82D9" w14:textId="6AD7356B" w:rsidR="00E87B79" w:rsidRDefault="00E87B79" w:rsidP="00920BFA">
      <w:pPr>
        <w:pStyle w:val="Prrafodelista"/>
        <w:numPr>
          <w:ilvl w:val="0"/>
          <w:numId w:val="36"/>
        </w:numPr>
      </w:pPr>
      <w:r>
        <w:t>Conector micro USB OTG y mini-Jack</w:t>
      </w:r>
      <w:r w:rsidR="0078165B">
        <w:t>.</w:t>
      </w:r>
    </w:p>
    <w:p w14:paraId="795EB259" w14:textId="5D2932B2" w:rsidR="000044DA" w:rsidRDefault="00E87B79" w:rsidP="00920BFA">
      <w:pPr>
        <w:pStyle w:val="Prrafodelista"/>
        <w:numPr>
          <w:ilvl w:val="0"/>
          <w:numId w:val="36"/>
        </w:numPr>
      </w:pPr>
      <w:r>
        <w:t>Acceso a todos sus pines I/O</w:t>
      </w:r>
      <w:r w:rsidR="0078165B">
        <w:t>.</w:t>
      </w:r>
    </w:p>
    <w:p w14:paraId="3A8914B1" w14:textId="77777777" w:rsidR="000044DA" w:rsidRDefault="000044DA" w:rsidP="000044DA">
      <w:pPr>
        <w:keepNext/>
        <w:jc w:val="center"/>
      </w:pPr>
      <w:r w:rsidRPr="000044DA">
        <w:rPr>
          <w:noProof/>
        </w:rPr>
        <w:drawing>
          <wp:inline distT="0" distB="0" distL="0" distR="0" wp14:anchorId="3EDE22CA" wp14:editId="70A53047">
            <wp:extent cx="2130724" cy="3164500"/>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0053" cy="3208059"/>
                    </a:xfrm>
                    <a:prstGeom prst="rect">
                      <a:avLst/>
                    </a:prstGeom>
                  </pic:spPr>
                </pic:pic>
              </a:graphicData>
            </a:graphic>
          </wp:inline>
        </w:drawing>
      </w:r>
    </w:p>
    <w:p w14:paraId="79403A62" w14:textId="48D73691" w:rsidR="000044DA" w:rsidRDefault="000044DA" w:rsidP="000044DA">
      <w:pPr>
        <w:pStyle w:val="Descripcin"/>
        <w:jc w:val="center"/>
      </w:pPr>
      <w:bookmarkStart w:id="312" w:name="_Toc46331662"/>
      <w:r>
        <w:t xml:space="preserve">Figura </w:t>
      </w:r>
      <w:fldSimple w:instr=" SEQ Figura \* ARABIC ">
        <w:r w:rsidR="00000DDA">
          <w:rPr>
            <w:noProof/>
          </w:rPr>
          <w:t>24</w:t>
        </w:r>
      </w:fldSimple>
      <w:r>
        <w:t>: STM32F4DISCOVERY</w:t>
      </w:r>
      <w:bookmarkEnd w:id="312"/>
    </w:p>
    <w:p w14:paraId="66542775" w14:textId="77777777" w:rsidR="00E87B79" w:rsidRDefault="00E87B79" w:rsidP="00E87B79">
      <w:pPr>
        <w:keepNext/>
        <w:jc w:val="center"/>
      </w:pPr>
      <w:r w:rsidRPr="00E87B79">
        <w:rPr>
          <w:noProof/>
        </w:rPr>
        <w:lastRenderedPageBreak/>
        <w:drawing>
          <wp:inline distT="0" distB="0" distL="0" distR="0" wp14:anchorId="22D361C3" wp14:editId="27E976F8">
            <wp:extent cx="3899140" cy="3977839"/>
            <wp:effectExtent l="0" t="0" r="635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3644" cy="4033443"/>
                    </a:xfrm>
                    <a:prstGeom prst="rect">
                      <a:avLst/>
                    </a:prstGeom>
                  </pic:spPr>
                </pic:pic>
              </a:graphicData>
            </a:graphic>
          </wp:inline>
        </w:drawing>
      </w:r>
    </w:p>
    <w:p w14:paraId="20BB42EE" w14:textId="33E4E57D" w:rsidR="00B0585A" w:rsidRDefault="00E87B79" w:rsidP="004F0D2F">
      <w:pPr>
        <w:pStyle w:val="Descripcin"/>
        <w:jc w:val="center"/>
      </w:pPr>
      <w:bookmarkStart w:id="313" w:name="_Toc46331663"/>
      <w:r>
        <w:t xml:space="preserve">Figura </w:t>
      </w:r>
      <w:fldSimple w:instr=" SEQ Figura \* ARABIC ">
        <w:r w:rsidR="00000DDA">
          <w:rPr>
            <w:noProof/>
          </w:rPr>
          <w:t>25</w:t>
        </w:r>
      </w:fldSimple>
      <w:r>
        <w:t>: Diagrama de bloques STM32F</w:t>
      </w:r>
      <w:r w:rsidR="00107BD5">
        <w:t>4</w:t>
      </w:r>
      <w:r>
        <w:t>DISCOVERY</w:t>
      </w:r>
      <w:r w:rsidR="00107BD5">
        <w:t xml:space="preserve"> [41]</w:t>
      </w:r>
      <w:bookmarkEnd w:id="313"/>
    </w:p>
    <w:p w14:paraId="46203896" w14:textId="012ECDDB" w:rsidR="00AD3D51" w:rsidRDefault="0021598F" w:rsidP="003E394D">
      <w:pPr>
        <w:pStyle w:val="Ttulo2"/>
        <w:numPr>
          <w:ilvl w:val="1"/>
          <w:numId w:val="16"/>
        </w:numPr>
      </w:pPr>
      <w:bookmarkStart w:id="314" w:name="_Toc46255169"/>
      <w:r>
        <w:t>S</w:t>
      </w:r>
      <w:r w:rsidR="004F0D2F">
        <w:t>oftware</w:t>
      </w:r>
      <w:r w:rsidR="004D1CEE">
        <w:t xml:space="preserve"> para</w:t>
      </w:r>
      <w:r w:rsidR="004F0D2F">
        <w:t xml:space="preserve"> STM32</w:t>
      </w:r>
      <w:bookmarkEnd w:id="314"/>
      <w:r>
        <w:tab/>
      </w:r>
    </w:p>
    <w:p w14:paraId="7D4A96D5" w14:textId="4EC4D09D" w:rsidR="004F0D2F" w:rsidRDefault="004F0D2F" w:rsidP="004F0D2F"/>
    <w:p w14:paraId="6F840088" w14:textId="61C9CD2F" w:rsidR="00C11337" w:rsidRDefault="009957C0" w:rsidP="00C912DC">
      <w:pPr>
        <w:pStyle w:val="Textoindependienteprimerasangra"/>
      </w:pPr>
      <w:r>
        <w:t>Para programar y depurar microcontroladores de la familia STM32 se puede optar por una gran variedad de soluciones software, tanto de ST como de terceros. Sin embargo, en este documento nos centraremos en dos en concreto:</w:t>
      </w:r>
    </w:p>
    <w:p w14:paraId="15D15BD1" w14:textId="28757C7A" w:rsidR="009957C0" w:rsidRDefault="009957C0" w:rsidP="00920BFA">
      <w:pPr>
        <w:pStyle w:val="Prrafodelista"/>
        <w:numPr>
          <w:ilvl w:val="0"/>
          <w:numId w:val="37"/>
        </w:numPr>
      </w:pPr>
      <w:r>
        <w:t>STM32CubeIDE</w:t>
      </w:r>
    </w:p>
    <w:p w14:paraId="3E352B63" w14:textId="1030AD28" w:rsidR="009957C0" w:rsidRDefault="009957C0" w:rsidP="00920BFA">
      <w:pPr>
        <w:pStyle w:val="Prrafodelista"/>
        <w:numPr>
          <w:ilvl w:val="0"/>
          <w:numId w:val="37"/>
        </w:numPr>
      </w:pPr>
      <w:r>
        <w:t>Arduino IDE</w:t>
      </w:r>
    </w:p>
    <w:p w14:paraId="366F9858" w14:textId="77777777" w:rsidR="004A4DEC" w:rsidRDefault="004A4DEC" w:rsidP="004A4DEC"/>
    <w:p w14:paraId="71BD5DE8" w14:textId="3FF2A741" w:rsidR="009957C0" w:rsidRDefault="009957C0" w:rsidP="003E394D">
      <w:pPr>
        <w:pStyle w:val="Ttulo3"/>
        <w:numPr>
          <w:ilvl w:val="2"/>
          <w:numId w:val="16"/>
        </w:numPr>
      </w:pPr>
      <w:bookmarkStart w:id="315" w:name="_Toc46255170"/>
      <w:r>
        <w:t>STM32CubeIDE</w:t>
      </w:r>
      <w:bookmarkEnd w:id="315"/>
    </w:p>
    <w:p w14:paraId="18F05AAB" w14:textId="57D3206C" w:rsidR="00916FCF" w:rsidRDefault="00916FCF" w:rsidP="00916FCF"/>
    <w:p w14:paraId="598FA1F4" w14:textId="25B6216E" w:rsidR="00916FCF" w:rsidRDefault="00916FCF" w:rsidP="00C912DC">
      <w:pPr>
        <w:pStyle w:val="Textoindependienteprimerasangra"/>
      </w:pPr>
      <w:r>
        <w:t>Hasta 2019 el proceso de generación de código, compilación, programación y depuración de microcontroladores STM32 era relativamente complejo. El problema era que había que recurrir a diversas aplicaciones:</w:t>
      </w:r>
    </w:p>
    <w:p w14:paraId="572D39FF" w14:textId="5F3740DC" w:rsidR="00916FCF" w:rsidRDefault="00916FCF" w:rsidP="00920BFA">
      <w:pPr>
        <w:pStyle w:val="Prrafodelista"/>
        <w:numPr>
          <w:ilvl w:val="0"/>
          <w:numId w:val="38"/>
        </w:numPr>
      </w:pPr>
      <w:r>
        <w:t>STM32CubeMX para la generación de código</w:t>
      </w:r>
      <w:r w:rsidR="003823AA">
        <w:t>.</w:t>
      </w:r>
    </w:p>
    <w:p w14:paraId="70EA43A9" w14:textId="34709CAC" w:rsidR="00916FCF" w:rsidRDefault="00916FCF" w:rsidP="00920BFA">
      <w:pPr>
        <w:pStyle w:val="Prrafodelista"/>
        <w:numPr>
          <w:ilvl w:val="0"/>
          <w:numId w:val="38"/>
        </w:numPr>
      </w:pPr>
      <w:r>
        <w:t>STM32Programmer para la programación del dispositivo</w:t>
      </w:r>
      <w:r w:rsidR="003823AA">
        <w:t>.</w:t>
      </w:r>
    </w:p>
    <w:p w14:paraId="63B92264" w14:textId="2CAAEDC6" w:rsidR="00916FCF" w:rsidRPr="003823AA" w:rsidRDefault="00916FCF" w:rsidP="00920BFA">
      <w:pPr>
        <w:pStyle w:val="Prrafodelista"/>
        <w:numPr>
          <w:ilvl w:val="0"/>
          <w:numId w:val="38"/>
        </w:numPr>
      </w:pPr>
      <w:r w:rsidRPr="003823AA">
        <w:t xml:space="preserve">STM32Monitor y ST-Link Utility para la </w:t>
      </w:r>
      <w:r w:rsidR="003823AA" w:rsidRPr="003823AA">
        <w:t>visualizaci</w:t>
      </w:r>
      <w:r w:rsidR="003823AA">
        <w:t>ón y depuración.</w:t>
      </w:r>
    </w:p>
    <w:p w14:paraId="690A8473" w14:textId="6F5A2380" w:rsidR="00715367" w:rsidRDefault="00916FCF" w:rsidP="00C912DC">
      <w:pPr>
        <w:pStyle w:val="Textoindependiente"/>
      </w:pPr>
      <w:r>
        <w:lastRenderedPageBreak/>
        <w:t>Sin embargo, recientemente STMicroelectronics lanzó STM32CubeIDE [4</w:t>
      </w:r>
      <w:r w:rsidR="00107BD5">
        <w:t>3</w:t>
      </w:r>
      <w:r>
        <w:t>]</w:t>
      </w:r>
      <w:r w:rsidR="005C7568">
        <w:t xml:space="preserve"> </w:t>
      </w:r>
      <w:r>
        <w:t xml:space="preserve">una herramienta multiplataforma que engloba a todas esas aplicaciones. </w:t>
      </w:r>
      <w:r w:rsidR="00715367">
        <w:t>Con ella podemos:</w:t>
      </w:r>
    </w:p>
    <w:p w14:paraId="4BCFFC96" w14:textId="4DE69529" w:rsidR="00715367" w:rsidRDefault="00715367" w:rsidP="00920BFA">
      <w:pPr>
        <w:pStyle w:val="Prrafodelista"/>
        <w:numPr>
          <w:ilvl w:val="0"/>
          <w:numId w:val="39"/>
        </w:numPr>
      </w:pPr>
      <w:r>
        <w:t>Escribir y compilar código en C/C++</w:t>
      </w:r>
      <w:r w:rsidR="003823AA">
        <w:t>.</w:t>
      </w:r>
    </w:p>
    <w:p w14:paraId="3F035236" w14:textId="21EE4C01" w:rsidR="00916FCF" w:rsidRDefault="00715367" w:rsidP="00920BFA">
      <w:pPr>
        <w:pStyle w:val="Prrafodelista"/>
        <w:numPr>
          <w:ilvl w:val="0"/>
          <w:numId w:val="39"/>
        </w:numPr>
      </w:pPr>
      <w:r>
        <w:t>Configurar los pines periféricos</w:t>
      </w:r>
      <w:r w:rsidR="005C7568">
        <w:t xml:space="preserve"> (figura 26)</w:t>
      </w:r>
      <w:r w:rsidR="003823AA">
        <w:t>.</w:t>
      </w:r>
    </w:p>
    <w:p w14:paraId="313B1B3E" w14:textId="21F514B9" w:rsidR="00715367" w:rsidRDefault="00715367" w:rsidP="00920BFA">
      <w:pPr>
        <w:pStyle w:val="Prrafodelista"/>
        <w:numPr>
          <w:ilvl w:val="0"/>
          <w:numId w:val="39"/>
        </w:numPr>
      </w:pPr>
      <w:r>
        <w:t>Ajustar la frecuencia del reloj</w:t>
      </w:r>
      <w:r w:rsidR="005C7568">
        <w:t xml:space="preserve"> (figura 27)</w:t>
      </w:r>
      <w:r w:rsidR="003823AA">
        <w:t>.</w:t>
      </w:r>
    </w:p>
    <w:p w14:paraId="5228B3FB" w14:textId="7605644D" w:rsidR="003823AA" w:rsidRDefault="003823AA" w:rsidP="00920BFA">
      <w:pPr>
        <w:pStyle w:val="Prrafodelista"/>
        <w:numPr>
          <w:ilvl w:val="0"/>
          <w:numId w:val="39"/>
        </w:numPr>
      </w:pPr>
      <w:r>
        <w:t>Programar dispositivos</w:t>
      </w:r>
    </w:p>
    <w:p w14:paraId="706ECA78" w14:textId="147077C6" w:rsidR="00715367" w:rsidRDefault="00715367" w:rsidP="00920BFA">
      <w:pPr>
        <w:pStyle w:val="Prrafodelista"/>
        <w:numPr>
          <w:ilvl w:val="0"/>
          <w:numId w:val="39"/>
        </w:numPr>
      </w:pPr>
      <w:r>
        <w:t>Depurar mediante</w:t>
      </w:r>
      <w:r w:rsidR="003823AA">
        <w:t xml:space="preserve"> software y mediante</w:t>
      </w:r>
      <w:r>
        <w:t xml:space="preserve"> ST-Link</w:t>
      </w:r>
      <w:r w:rsidR="003823AA">
        <w:t>.</w:t>
      </w:r>
    </w:p>
    <w:p w14:paraId="45922E2F" w14:textId="65C0119C" w:rsidR="003823AA" w:rsidRDefault="003823AA" w:rsidP="00920BFA">
      <w:pPr>
        <w:pStyle w:val="Prrafodelista"/>
        <w:numPr>
          <w:ilvl w:val="0"/>
          <w:numId w:val="39"/>
        </w:numPr>
      </w:pPr>
      <w:r>
        <w:t>Monitorizar variables.</w:t>
      </w:r>
    </w:p>
    <w:p w14:paraId="2B400EA8" w14:textId="77777777" w:rsidR="005C7568" w:rsidRDefault="005C7568" w:rsidP="005C7568">
      <w:pPr>
        <w:keepNext/>
      </w:pPr>
      <w:r w:rsidRPr="005C7568">
        <w:rPr>
          <w:noProof/>
        </w:rPr>
        <w:drawing>
          <wp:inline distT="0" distB="0" distL="0" distR="0" wp14:anchorId="474C7900" wp14:editId="05AD1475">
            <wp:extent cx="5400040" cy="494411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44110"/>
                    </a:xfrm>
                    <a:prstGeom prst="rect">
                      <a:avLst/>
                    </a:prstGeom>
                  </pic:spPr>
                </pic:pic>
              </a:graphicData>
            </a:graphic>
          </wp:inline>
        </w:drawing>
      </w:r>
    </w:p>
    <w:p w14:paraId="13D4F1F6" w14:textId="235F7015" w:rsidR="005C7568" w:rsidRDefault="005C7568" w:rsidP="005C7568">
      <w:pPr>
        <w:pStyle w:val="Descripcin"/>
        <w:jc w:val="center"/>
      </w:pPr>
      <w:bookmarkStart w:id="316" w:name="_Toc46331664"/>
      <w:r>
        <w:t xml:space="preserve">Figura </w:t>
      </w:r>
      <w:fldSimple w:instr=" SEQ Figura \* ARABIC ">
        <w:r w:rsidR="00000DDA">
          <w:rPr>
            <w:noProof/>
          </w:rPr>
          <w:t>26</w:t>
        </w:r>
      </w:fldSimple>
      <w:r>
        <w:t>: Configuración de pines en STM32CubeIDE</w:t>
      </w:r>
      <w:bookmarkEnd w:id="316"/>
    </w:p>
    <w:p w14:paraId="5C3CA01F" w14:textId="77777777" w:rsidR="005C7568" w:rsidRDefault="005C7568" w:rsidP="005C7568">
      <w:pPr>
        <w:keepNext/>
      </w:pPr>
      <w:r w:rsidRPr="005C7568">
        <w:rPr>
          <w:noProof/>
        </w:rPr>
        <w:lastRenderedPageBreak/>
        <w:drawing>
          <wp:inline distT="0" distB="0" distL="0" distR="0" wp14:anchorId="64DD8FDC" wp14:editId="35134CB3">
            <wp:extent cx="5400040" cy="41617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61790"/>
                    </a:xfrm>
                    <a:prstGeom prst="rect">
                      <a:avLst/>
                    </a:prstGeom>
                  </pic:spPr>
                </pic:pic>
              </a:graphicData>
            </a:graphic>
          </wp:inline>
        </w:drawing>
      </w:r>
    </w:p>
    <w:p w14:paraId="5EE382A0" w14:textId="10E9EDBD" w:rsidR="005C7568" w:rsidRDefault="005C7568" w:rsidP="005C7568">
      <w:pPr>
        <w:pStyle w:val="Descripcin"/>
        <w:jc w:val="center"/>
      </w:pPr>
      <w:bookmarkStart w:id="317" w:name="_Toc46331665"/>
      <w:r>
        <w:t xml:space="preserve">Figura </w:t>
      </w:r>
      <w:fldSimple w:instr=" SEQ Figura \* ARABIC ">
        <w:r w:rsidR="00000DDA">
          <w:rPr>
            <w:noProof/>
          </w:rPr>
          <w:t>27</w:t>
        </w:r>
      </w:fldSimple>
      <w:r>
        <w:t>: STM32CubeIDE configuración del reloj</w:t>
      </w:r>
      <w:bookmarkEnd w:id="317"/>
    </w:p>
    <w:p w14:paraId="55393C2B" w14:textId="0F99994F" w:rsidR="003823AA" w:rsidRDefault="003823AA" w:rsidP="003E394D">
      <w:pPr>
        <w:pStyle w:val="Ttulo3"/>
        <w:numPr>
          <w:ilvl w:val="2"/>
          <w:numId w:val="16"/>
        </w:numPr>
      </w:pPr>
      <w:bookmarkStart w:id="318" w:name="_Toc46255171"/>
      <w:r>
        <w:t>Arduino IDE</w:t>
      </w:r>
      <w:bookmarkEnd w:id="318"/>
    </w:p>
    <w:p w14:paraId="36AC6ABC" w14:textId="77777777" w:rsidR="004A4DEC" w:rsidRPr="004A4DEC" w:rsidRDefault="004A4DEC" w:rsidP="004A4DEC"/>
    <w:p w14:paraId="790612D2" w14:textId="6DA2F769" w:rsidR="007A212D" w:rsidRDefault="004A4DEC" w:rsidP="00C912DC">
      <w:pPr>
        <w:pStyle w:val="Textoindependienteprimerasangra"/>
      </w:pPr>
      <w:r>
        <w:t>La otra opción que vamos a comentar</w:t>
      </w:r>
      <w:r w:rsidR="00B36B04">
        <w:t xml:space="preserve"> brevemente</w:t>
      </w:r>
      <w:r>
        <w:t xml:space="preserve"> en este texto es el ampliamente conocido Arduino IDE</w:t>
      </w:r>
      <w:r w:rsidR="00B36B04">
        <w:t xml:space="preserve"> [4</w:t>
      </w:r>
      <w:r w:rsidR="00107BD5">
        <w:t>4</w:t>
      </w:r>
      <w:r w:rsidR="00B36B04">
        <w:t>]. Arduino [4</w:t>
      </w:r>
      <w:r w:rsidR="00107BD5">
        <w:t>5</w:t>
      </w:r>
      <w:r w:rsidR="00B36B04">
        <w:t xml:space="preserve">] es una compañía open source de software y hardware que diseña y produce placas microcontroladoras, así como herramientas para su </w:t>
      </w:r>
      <w:r w:rsidR="007A212D">
        <w:t>desarrollo</w:t>
      </w:r>
      <w:r w:rsidR="00B36B04">
        <w:t xml:space="preserve">. La herramienta </w:t>
      </w:r>
      <w:r w:rsidR="00C628DA">
        <w:t>más</w:t>
      </w:r>
      <w:r w:rsidR="00B36B04">
        <w:t xml:space="preserve"> conocida es Arduino IDE, una aplicación multiplataforma que permite escribir código en C/C++ y subirlo a placas compatibles. </w:t>
      </w:r>
    </w:p>
    <w:p w14:paraId="68909756" w14:textId="10A8ED38" w:rsidR="003823AA" w:rsidRDefault="00B36B04" w:rsidP="00C912DC">
      <w:pPr>
        <w:pStyle w:val="Textoindependiente"/>
      </w:pPr>
      <w:r>
        <w:t>Lo que nos interesa de esta aplicación es que gracias al proyecto STM32duino [4</w:t>
      </w:r>
      <w:r w:rsidR="00107BD5">
        <w:t>6</w:t>
      </w:r>
      <w:r>
        <w:t>], podemos usarla para desarrollar y subir código a nuestra placa entrenadora STM32F4DISCOVERY</w:t>
      </w:r>
      <w:r w:rsidR="007A212D">
        <w:t xml:space="preserve"> (figura 28)</w:t>
      </w:r>
      <w:r>
        <w:t xml:space="preserve">. </w:t>
      </w:r>
      <w:r w:rsidR="007A212D">
        <w:t>A pesar de que la herramienta STM32CubeIDE sea muy completa, lo cierto es que puede resultar algo tediosa para generar programas simples, especialmente si no se está familiarizado con el código de las STM32 y la librería HAL [4</w:t>
      </w:r>
      <w:r w:rsidR="00107BD5">
        <w:t>7</w:t>
      </w:r>
      <w:r w:rsidR="007A212D">
        <w:t>]. Es por ello, que cuando se requiera probar una aplicación sencilla en la placa de evaluación se optará por esta sencilla e intuitiva herramienta.</w:t>
      </w:r>
    </w:p>
    <w:p w14:paraId="18F8AA4F" w14:textId="2351D4A5" w:rsidR="007A212D" w:rsidRDefault="007A212D" w:rsidP="00C912DC">
      <w:pPr>
        <w:pStyle w:val="Textoindependiente"/>
      </w:pPr>
      <w:r>
        <w:lastRenderedPageBreak/>
        <w:t>Sin embargo, cabe recalcar que Arduino IDE no será compatible con la placa que pretendemos diseñar</w:t>
      </w:r>
      <w:r w:rsidR="00C66E5F">
        <w:t>. P</w:t>
      </w:r>
      <w:r>
        <w:t>or lo tanto, para la programación de est</w:t>
      </w:r>
      <w:r w:rsidR="00C66E5F">
        <w:t>e,</w:t>
      </w:r>
      <w:r>
        <w:t xml:space="preserve"> se debe</w:t>
      </w:r>
      <w:r w:rsidR="00886A14">
        <w:t xml:space="preserve"> </w:t>
      </w:r>
      <w:r>
        <w:t>optar por las herramientas que proporciona el fabricante</w:t>
      </w:r>
      <w:r w:rsidR="00FF6697">
        <w:t xml:space="preserve"> y las de terceros que sean compatibles.</w:t>
      </w:r>
    </w:p>
    <w:p w14:paraId="7C58D108" w14:textId="77777777" w:rsidR="007A212D" w:rsidRDefault="007A212D" w:rsidP="007A212D">
      <w:pPr>
        <w:keepNext/>
        <w:jc w:val="center"/>
      </w:pPr>
      <w:r w:rsidRPr="007A212D">
        <w:rPr>
          <w:noProof/>
        </w:rPr>
        <w:drawing>
          <wp:inline distT="0" distB="0" distL="0" distR="0" wp14:anchorId="5EF74F88" wp14:editId="79C949E8">
            <wp:extent cx="5400040" cy="54000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5400040"/>
                    </a:xfrm>
                    <a:prstGeom prst="rect">
                      <a:avLst/>
                    </a:prstGeom>
                  </pic:spPr>
                </pic:pic>
              </a:graphicData>
            </a:graphic>
          </wp:inline>
        </w:drawing>
      </w:r>
    </w:p>
    <w:p w14:paraId="0C0DD676" w14:textId="0DC01C73" w:rsidR="007A212D" w:rsidRDefault="007A212D" w:rsidP="007A212D">
      <w:pPr>
        <w:pStyle w:val="Descripcin"/>
        <w:jc w:val="center"/>
      </w:pPr>
      <w:bookmarkStart w:id="319" w:name="_Toc46331666"/>
      <w:r w:rsidRPr="00D51E35">
        <w:t xml:space="preserve">Figura </w:t>
      </w:r>
      <w:r>
        <w:fldChar w:fldCharType="begin"/>
      </w:r>
      <w:r w:rsidRPr="00D51E35">
        <w:instrText xml:space="preserve"> SEQ Figura \* ARABIC </w:instrText>
      </w:r>
      <w:r>
        <w:fldChar w:fldCharType="separate"/>
      </w:r>
      <w:r w:rsidR="00000DDA">
        <w:rPr>
          <w:noProof/>
        </w:rPr>
        <w:t>28</w:t>
      </w:r>
      <w:r>
        <w:fldChar w:fldCharType="end"/>
      </w:r>
      <w:r w:rsidRPr="00D51E35">
        <w:t xml:space="preserve">: </w:t>
      </w:r>
      <w:r w:rsidR="00D51E35" w:rsidRPr="00D51E35">
        <w:t xml:space="preserve">Blinking led en el </w:t>
      </w:r>
      <w:r w:rsidRPr="00D51E35">
        <w:t>Arduino IDE para la STM32F4DISCOVERY</w:t>
      </w:r>
      <w:bookmarkEnd w:id="319"/>
    </w:p>
    <w:p w14:paraId="18F3DFE1" w14:textId="1A867456" w:rsidR="008C3D78" w:rsidRDefault="00157F89" w:rsidP="003E394D">
      <w:pPr>
        <w:pStyle w:val="Ttulo2"/>
        <w:numPr>
          <w:ilvl w:val="1"/>
          <w:numId w:val="16"/>
        </w:numPr>
      </w:pPr>
      <w:bookmarkStart w:id="320" w:name="_Toc46255172"/>
      <w:r>
        <w:t>Introducción al diseño de PCBs</w:t>
      </w:r>
      <w:bookmarkEnd w:id="320"/>
    </w:p>
    <w:p w14:paraId="363BFBEE" w14:textId="77777777" w:rsidR="00046DCD" w:rsidRDefault="00046DCD" w:rsidP="00046DCD">
      <w:pPr>
        <w:ind w:left="360"/>
      </w:pPr>
    </w:p>
    <w:p w14:paraId="126D6FB5" w14:textId="33D4A333" w:rsidR="00046DCD" w:rsidRDefault="00046DCD" w:rsidP="00C912DC">
      <w:pPr>
        <w:pStyle w:val="Textoindependienteprimerasangra"/>
      </w:pPr>
      <w:r>
        <w:t>Una PCB [4</w:t>
      </w:r>
      <w:r w:rsidR="00107BD5">
        <w:t>7</w:t>
      </w:r>
      <w:r>
        <w:t>] es un soporte mecánico que</w:t>
      </w:r>
      <w:r w:rsidR="00157F89">
        <w:t xml:space="preserve"> permite fijar y</w:t>
      </w:r>
      <w:r>
        <w:t xml:space="preserve"> conecta</w:t>
      </w:r>
      <w:r w:rsidR="00157F89">
        <w:t xml:space="preserve">r </w:t>
      </w:r>
      <w:r>
        <w:t>eléctricamente los diferentes componentes electrónicos utilizando pistas grabadas sobr</w:t>
      </w:r>
      <w:r w:rsidR="00157F89">
        <w:t>e</w:t>
      </w:r>
      <w:r>
        <w:t xml:space="preserve"> una o más </w:t>
      </w:r>
      <w:r w:rsidR="00157F89">
        <w:t>láminas</w:t>
      </w:r>
      <w:r>
        <w:t xml:space="preserve"> de </w:t>
      </w:r>
      <w:r w:rsidR="00157F89">
        <w:t>un material conductor sobre una base no conductora. Las pistas son generalmente de cobre, mientras que la base se fabrica de resinas de fibra de vidrio reforzada como la baquelita.</w:t>
      </w:r>
    </w:p>
    <w:p w14:paraId="6792B683" w14:textId="3015AE44" w:rsidR="007F5616" w:rsidRDefault="007F5616" w:rsidP="00C912DC">
      <w:pPr>
        <w:pStyle w:val="Textoindependiente"/>
      </w:pPr>
      <w:r>
        <w:lastRenderedPageBreak/>
        <w:t>Existen dos tecnologías diferentes empleadas en la fabricación de PCBs:</w:t>
      </w:r>
    </w:p>
    <w:p w14:paraId="4ACB2784" w14:textId="1CAFD493" w:rsidR="007F5616" w:rsidRDefault="007F5616" w:rsidP="00920BFA">
      <w:pPr>
        <w:pStyle w:val="Prrafodelista"/>
        <w:numPr>
          <w:ilvl w:val="0"/>
          <w:numId w:val="41"/>
        </w:numPr>
      </w:pPr>
      <w:r>
        <w:t>THT</w:t>
      </w:r>
      <w:r w:rsidR="00BD5CBD">
        <w:t>: utiliza agujeros</w:t>
      </w:r>
      <w:r w:rsidR="008D3F28">
        <w:t xml:space="preserve"> conductores</w:t>
      </w:r>
      <w:r w:rsidR="00BD5CBD">
        <w:t xml:space="preserve"> que atraviesan la</w:t>
      </w:r>
      <w:r w:rsidR="008478E3">
        <w:t>s capas de la</w:t>
      </w:r>
      <w:r w:rsidR="00BD5CBD">
        <w:t xml:space="preserve"> placa de circuito impreso</w:t>
      </w:r>
      <w:r w:rsidR="008D3F28">
        <w:t xml:space="preserve"> para </w:t>
      </w:r>
      <w:r w:rsidR="008478E3">
        <w:t xml:space="preserve">lograr </w:t>
      </w:r>
      <w:r w:rsidR="008D3F28">
        <w:t>el montaje y conexión de los distintos componentes</w:t>
      </w:r>
      <w:r w:rsidR="00BD5CBD">
        <w:t xml:space="preserve"> </w:t>
      </w:r>
      <w:r w:rsidR="008D3F28">
        <w:t>mediante soldadura. Cada vez más en desuso ya que suele ocupar más área, son más delicados y resisten peor el calor.</w:t>
      </w:r>
    </w:p>
    <w:p w14:paraId="753F505D" w14:textId="50F5AAE5" w:rsidR="007F5616" w:rsidRDefault="007F5616" w:rsidP="00920BFA">
      <w:pPr>
        <w:pStyle w:val="Prrafodelista"/>
        <w:numPr>
          <w:ilvl w:val="0"/>
          <w:numId w:val="41"/>
        </w:numPr>
      </w:pPr>
      <w:r>
        <w:t>SMT</w:t>
      </w:r>
      <w:r w:rsidR="008D3F28">
        <w:t>: se emplea un montaje superficial de los componentes</w:t>
      </w:r>
      <w:r w:rsidR="008478E3">
        <w:t xml:space="preserve"> por lo que no se atraviesan las capas de la PCB. Esta tecnología ha superado a la THT por su reducido tamaño y la reducción de las interferencias electromagnéticas</w:t>
      </w:r>
      <w:r w:rsidR="000B2AD2">
        <w:t xml:space="preserve"> (especialmente en alta frecuencia)</w:t>
      </w:r>
      <w:r w:rsidR="00107BD5">
        <w:t xml:space="preserve"> entre otras ventajas</w:t>
      </w:r>
      <w:r w:rsidR="008478E3">
        <w:t xml:space="preserve">. </w:t>
      </w:r>
      <w:r w:rsidR="00107BD5">
        <w:t>Sin embargo, d</w:t>
      </w:r>
      <w:r w:rsidR="008478E3">
        <w:t>ificulta el ensamblado manual por lo que se suele optar por métodos automáticos.</w:t>
      </w:r>
    </w:p>
    <w:p w14:paraId="0A75AB7E" w14:textId="77777777" w:rsidR="00BD5CBD" w:rsidRDefault="00BD5CBD" w:rsidP="00BD5CBD">
      <w:pPr>
        <w:keepNext/>
        <w:jc w:val="center"/>
      </w:pPr>
      <w:r>
        <w:rPr>
          <w:noProof/>
        </w:rPr>
        <w:drawing>
          <wp:inline distT="0" distB="0" distL="0" distR="0" wp14:anchorId="0DAB76C9" wp14:editId="529C2B01">
            <wp:extent cx="3864634" cy="144878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6171" cy="1460606"/>
                    </a:xfrm>
                    <a:prstGeom prst="rect">
                      <a:avLst/>
                    </a:prstGeom>
                    <a:noFill/>
                    <a:ln>
                      <a:noFill/>
                    </a:ln>
                  </pic:spPr>
                </pic:pic>
              </a:graphicData>
            </a:graphic>
          </wp:inline>
        </w:drawing>
      </w:r>
    </w:p>
    <w:p w14:paraId="2C819C14" w14:textId="104C5CDE" w:rsidR="00A977A7" w:rsidRDefault="00BD5CBD" w:rsidP="00BD5CBD">
      <w:pPr>
        <w:pStyle w:val="Descripcin"/>
        <w:jc w:val="center"/>
      </w:pPr>
      <w:bookmarkStart w:id="321" w:name="_Toc46331667"/>
      <w:r>
        <w:t xml:space="preserve">Figura </w:t>
      </w:r>
      <w:fldSimple w:instr=" SEQ Figura \* ARABIC ">
        <w:r w:rsidR="00000DDA">
          <w:rPr>
            <w:noProof/>
          </w:rPr>
          <w:t>29</w:t>
        </w:r>
      </w:fldSimple>
      <w:r>
        <w:t xml:space="preserve">: </w:t>
      </w:r>
      <w:r w:rsidR="008F7B25">
        <w:t>Resistencia THT</w:t>
      </w:r>
      <w:r>
        <w:t xml:space="preserve"> [4</w:t>
      </w:r>
      <w:r w:rsidR="00107BD5">
        <w:t>8</w:t>
      </w:r>
      <w:r>
        <w:t>]</w:t>
      </w:r>
      <w:bookmarkEnd w:id="321"/>
    </w:p>
    <w:p w14:paraId="382B45AF" w14:textId="77777777" w:rsidR="008D3F28" w:rsidRDefault="008D3F28" w:rsidP="008D3F28">
      <w:pPr>
        <w:keepNext/>
        <w:jc w:val="center"/>
        <w:rPr>
          <w:noProof/>
        </w:rPr>
      </w:pPr>
    </w:p>
    <w:p w14:paraId="30E78EBB" w14:textId="1DE6BE9D" w:rsidR="008D3F28" w:rsidRDefault="008D3F28" w:rsidP="008D3F28">
      <w:pPr>
        <w:keepNext/>
        <w:jc w:val="center"/>
      </w:pPr>
      <w:r>
        <w:rPr>
          <w:noProof/>
        </w:rPr>
        <w:drawing>
          <wp:inline distT="0" distB="0" distL="0" distR="0" wp14:anchorId="0093D084" wp14:editId="385487B3">
            <wp:extent cx="1871102" cy="1396964"/>
            <wp:effectExtent l="0" t="0" r="0" b="0"/>
            <wp:docPr id="29" name="Imagen 29" descr="ERJP14F1000U SMD Resistor, AntiSurge 100 Ohm, ± 1 %, 1210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JP14F1000U SMD Resistor, AntiSurge 100 Ohm, ± 1 %, 1210 Panasonic"/>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067" t="15206" r="24757" b="16389"/>
                    <a:stretch/>
                  </pic:blipFill>
                  <pic:spPr bwMode="auto">
                    <a:xfrm>
                      <a:off x="0" y="0"/>
                      <a:ext cx="1881157" cy="1404471"/>
                    </a:xfrm>
                    <a:prstGeom prst="rect">
                      <a:avLst/>
                    </a:prstGeom>
                    <a:noFill/>
                    <a:ln>
                      <a:noFill/>
                    </a:ln>
                    <a:extLst>
                      <a:ext uri="{53640926-AAD7-44D8-BBD7-CCE9431645EC}">
                        <a14:shadowObscured xmlns:a14="http://schemas.microsoft.com/office/drawing/2010/main"/>
                      </a:ext>
                    </a:extLst>
                  </pic:spPr>
                </pic:pic>
              </a:graphicData>
            </a:graphic>
          </wp:inline>
        </w:drawing>
      </w:r>
    </w:p>
    <w:p w14:paraId="4D71304A" w14:textId="20A37C6E" w:rsidR="008D3F28" w:rsidRDefault="008D3F28" w:rsidP="008D3F28">
      <w:pPr>
        <w:pStyle w:val="Descripcin"/>
        <w:jc w:val="center"/>
      </w:pPr>
      <w:bookmarkStart w:id="322" w:name="_Toc46331668"/>
      <w:r>
        <w:t xml:space="preserve">Figura </w:t>
      </w:r>
      <w:fldSimple w:instr=" SEQ Figura \* ARABIC ">
        <w:r w:rsidR="00000DDA">
          <w:rPr>
            <w:noProof/>
          </w:rPr>
          <w:t>30</w:t>
        </w:r>
      </w:fldSimple>
      <w:r>
        <w:t xml:space="preserve">: Resistencia </w:t>
      </w:r>
      <w:r w:rsidR="003207D8">
        <w:t>de montaje superficial</w:t>
      </w:r>
      <w:bookmarkEnd w:id="322"/>
    </w:p>
    <w:p w14:paraId="73A845E3" w14:textId="6AFDEB12" w:rsidR="008478E3" w:rsidRDefault="008478E3" w:rsidP="00C912DC">
      <w:pPr>
        <w:pStyle w:val="Textoindependiente"/>
      </w:pPr>
      <w:r>
        <w:t xml:space="preserve">Debido a la gran cantidad de componentes y </w:t>
      </w:r>
      <w:r w:rsidR="000B2AD2">
        <w:t xml:space="preserve">a que la mayoría de ellos ni siquiera disponen de un encapsulado THT optaremos por la segunda opción </w:t>
      </w:r>
      <w:r w:rsidR="00107BD5">
        <w:t>(SM</w:t>
      </w:r>
      <w:r w:rsidR="003207D8">
        <w:t>T</w:t>
      </w:r>
      <w:r w:rsidR="00107BD5">
        <w:t xml:space="preserve">) </w:t>
      </w:r>
      <w:r w:rsidR="000B2AD2">
        <w:t>para nuestro diseño.</w:t>
      </w:r>
    </w:p>
    <w:p w14:paraId="0F2CFE6F" w14:textId="77777777" w:rsidR="00CF4FA6" w:rsidRDefault="00CF4FA6" w:rsidP="00C912DC">
      <w:pPr>
        <w:pStyle w:val="Textoindependiente"/>
      </w:pPr>
      <w:r>
        <w:t>Hoy en día el procedimiento de diseño se hace mediante el uso de herramientas CAD (figura 31) adecuadas para este propósito. Las herramientas destinadas al diseño de circuitos impresos deben cubrir necesidades como la creación y simulación del esquemático, creación del layout, análisis y preparación para la fabricación. Actualmente existen varias herramientas en el mercado, entre las que destacan:</w:t>
      </w:r>
    </w:p>
    <w:p w14:paraId="4C29992D" w14:textId="77777777" w:rsidR="00CF4FA6" w:rsidRDefault="00CF4FA6" w:rsidP="00920BFA">
      <w:pPr>
        <w:pStyle w:val="Prrafodelista"/>
        <w:numPr>
          <w:ilvl w:val="0"/>
          <w:numId w:val="40"/>
        </w:numPr>
      </w:pPr>
      <w:r>
        <w:lastRenderedPageBreak/>
        <w:t>Altium Designer: Software desarrollado por Altium Limited. La licencia tiene un alto coste. Es posiblemente la herramienta más utilizada a nivel comercial.</w:t>
      </w:r>
    </w:p>
    <w:p w14:paraId="72E63DAB" w14:textId="77777777" w:rsidR="00CF4FA6" w:rsidRDefault="00CF4FA6" w:rsidP="00920BFA">
      <w:pPr>
        <w:pStyle w:val="Prrafodelista"/>
        <w:numPr>
          <w:ilvl w:val="0"/>
          <w:numId w:val="40"/>
        </w:numPr>
      </w:pPr>
      <w:r>
        <w:t>Eagle: Herramienta de Autodesk Inc. con una versión gratuita para estudiantes. Dicha versión limita el tamaño de la placa y su número de capas a dos.</w:t>
      </w:r>
    </w:p>
    <w:p w14:paraId="05D8BFA9" w14:textId="0A0BF813" w:rsidR="00CF4FA6" w:rsidRDefault="00CF4FA6" w:rsidP="00920BFA">
      <w:pPr>
        <w:pStyle w:val="Prrafodelista"/>
        <w:numPr>
          <w:ilvl w:val="0"/>
          <w:numId w:val="40"/>
        </w:numPr>
      </w:pPr>
      <w:r>
        <w:t xml:space="preserve">KiCad: paquete de software libre que permite el diseño de esquemáticos, PCBs y componentes. </w:t>
      </w:r>
    </w:p>
    <w:p w14:paraId="65827189" w14:textId="782A9C20" w:rsidR="00CF4FA6" w:rsidRDefault="001F7A4C" w:rsidP="001F7A4C">
      <w:r>
        <w:rPr>
          <w:noProof/>
        </w:rPr>
        <w:drawing>
          <wp:anchor distT="0" distB="0" distL="114300" distR="114300" simplePos="0" relativeHeight="251678720" behindDoc="0" locked="0" layoutInCell="1" allowOverlap="1" wp14:anchorId="4F5DC41E" wp14:editId="440F88EA">
            <wp:simplePos x="0" y="0"/>
            <wp:positionH relativeFrom="margin">
              <wp:align>right</wp:align>
            </wp:positionH>
            <wp:positionV relativeFrom="paragraph">
              <wp:posOffset>310036</wp:posOffset>
            </wp:positionV>
            <wp:extent cx="5400040" cy="288163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881630"/>
                    </a:xfrm>
                    <a:prstGeom prst="rect">
                      <a:avLst/>
                    </a:prstGeom>
                    <a:noFill/>
                    <a:ln>
                      <a:noFill/>
                    </a:ln>
                  </pic:spPr>
                </pic:pic>
              </a:graphicData>
            </a:graphic>
          </wp:anchor>
        </w:drawing>
      </w:r>
    </w:p>
    <w:p w14:paraId="5BE3DB37" w14:textId="09468545" w:rsidR="00CF4FA6" w:rsidRPr="00046DCD" w:rsidRDefault="00CF4FA6" w:rsidP="00CF4FA6">
      <w:pPr>
        <w:pStyle w:val="Descripcin"/>
        <w:jc w:val="center"/>
      </w:pPr>
      <w:bookmarkStart w:id="323" w:name="_Toc46331669"/>
      <w:r>
        <w:t xml:space="preserve">Figura </w:t>
      </w:r>
      <w:fldSimple w:instr=" SEQ Figura \* ARABIC ">
        <w:r w:rsidR="00000DDA">
          <w:rPr>
            <w:noProof/>
          </w:rPr>
          <w:t>31</w:t>
        </w:r>
      </w:fldSimple>
      <w:r>
        <w:t xml:space="preserve">: </w:t>
      </w:r>
      <w:r w:rsidRPr="00685567">
        <w:t>A la izquierda PCB en software CAD. A la derecha misma PCB ya fabricada [46]</w:t>
      </w:r>
      <w:bookmarkEnd w:id="323"/>
    </w:p>
    <w:p w14:paraId="2A300498" w14:textId="10FD2BD5" w:rsidR="00CF4FA6" w:rsidRDefault="00CF4FA6" w:rsidP="00C912DC">
      <w:pPr>
        <w:pStyle w:val="Textoindependiente"/>
      </w:pPr>
      <w:r>
        <w:t>Para este TFG utilizaremos KiCa</w:t>
      </w:r>
      <w:r w:rsidR="000B067C">
        <w:t>d</w:t>
      </w:r>
      <w:r>
        <w:t xml:space="preserve"> al ser una herramienta open source. Con ello pretendemos que cualquiera que esté interesado pueda acceder y modificar el esquemático y la PCB a su antojo ya que todo el material necesario estará alojado en GitHub.</w:t>
      </w:r>
    </w:p>
    <w:p w14:paraId="48E61A46" w14:textId="7C543049" w:rsidR="00992DE4" w:rsidRDefault="00992DE4" w:rsidP="00C912DC">
      <w:pPr>
        <w:pStyle w:val="Textoindependiente"/>
      </w:pPr>
      <w:r>
        <w:t>Las fases principales que conforman el proceso de diseño de PCBs son:</w:t>
      </w:r>
    </w:p>
    <w:p w14:paraId="44CD53AF" w14:textId="1E45319D" w:rsidR="00992DE4" w:rsidRDefault="00992DE4" w:rsidP="00920BFA">
      <w:pPr>
        <w:pStyle w:val="Prrafodelista"/>
        <w:numPr>
          <w:ilvl w:val="0"/>
          <w:numId w:val="42"/>
        </w:numPr>
      </w:pPr>
      <w:r>
        <w:t>Diseño del esquemático y</w:t>
      </w:r>
      <w:r w:rsidR="003B28DC">
        <w:t xml:space="preserve"> creación</w:t>
      </w:r>
      <w:r>
        <w:t xml:space="preserve"> de los símbolos de los</w:t>
      </w:r>
      <w:r w:rsidR="003B28DC">
        <w:t xml:space="preserve"> </w:t>
      </w:r>
      <w:r>
        <w:t>componentes.</w:t>
      </w:r>
    </w:p>
    <w:p w14:paraId="79E81CC4" w14:textId="5F8D0B8E" w:rsidR="00992DE4" w:rsidRDefault="00992DE4" w:rsidP="00920BFA">
      <w:pPr>
        <w:pStyle w:val="Prrafodelista"/>
        <w:numPr>
          <w:ilvl w:val="0"/>
          <w:numId w:val="42"/>
        </w:numPr>
      </w:pPr>
      <w:r>
        <w:t>Diseño del footprint de los componentes y de las pistas de conexión (layout)</w:t>
      </w:r>
      <w:r w:rsidR="003B28DC">
        <w:t>.</w:t>
      </w:r>
    </w:p>
    <w:p w14:paraId="6F60D24F" w14:textId="41013747" w:rsidR="00992DE4" w:rsidRDefault="00992DE4" w:rsidP="00920BFA">
      <w:pPr>
        <w:pStyle w:val="Prrafodelista"/>
        <w:numPr>
          <w:ilvl w:val="0"/>
          <w:numId w:val="42"/>
        </w:numPr>
      </w:pPr>
      <w:r>
        <w:t>Verificación y creación de los archivos para la fabricación (Gerber)</w:t>
      </w:r>
      <w:r w:rsidR="003B28DC">
        <w:t>.</w:t>
      </w:r>
    </w:p>
    <w:p w14:paraId="247CF770" w14:textId="48FD68F0" w:rsidR="00992DE4" w:rsidRDefault="00992DE4" w:rsidP="00C912DC">
      <w:pPr>
        <w:pStyle w:val="Textoindependiente"/>
      </w:pPr>
      <w:r>
        <w:t>En la figura 31 podemos apreciar un diagrama del flujo de trabajo en KiCad para el diseño de una PCB.</w:t>
      </w:r>
    </w:p>
    <w:p w14:paraId="56FCE895" w14:textId="77777777" w:rsidR="00CF4FA6" w:rsidRDefault="00992DE4" w:rsidP="00CF4FA6">
      <w:pPr>
        <w:keepNext/>
      </w:pPr>
      <w:r>
        <w:rPr>
          <w:noProof/>
        </w:rPr>
        <w:lastRenderedPageBreak/>
        <w:drawing>
          <wp:inline distT="0" distB="0" distL="0" distR="0" wp14:anchorId="2EFC2264" wp14:editId="67949630">
            <wp:extent cx="5598543" cy="8023217"/>
            <wp:effectExtent l="0" t="0" r="2540" b="0"/>
            <wp:docPr id="30" name="Imagen 30" descr="KiCad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Cad Flowchar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29532" cy="8067627"/>
                    </a:xfrm>
                    <a:prstGeom prst="rect">
                      <a:avLst/>
                    </a:prstGeom>
                    <a:noFill/>
                    <a:ln>
                      <a:noFill/>
                    </a:ln>
                  </pic:spPr>
                </pic:pic>
              </a:graphicData>
            </a:graphic>
          </wp:inline>
        </w:drawing>
      </w:r>
    </w:p>
    <w:p w14:paraId="3F737DFC" w14:textId="0DE26B38" w:rsidR="00CF4FA6" w:rsidRDefault="00CF4FA6" w:rsidP="00CF4FA6">
      <w:pPr>
        <w:pStyle w:val="Descripcin"/>
        <w:jc w:val="center"/>
      </w:pPr>
      <w:bookmarkStart w:id="324" w:name="_Toc46331670"/>
      <w:r>
        <w:t xml:space="preserve">Figura </w:t>
      </w:r>
      <w:fldSimple w:instr=" SEQ Figura \* ARABIC ">
        <w:r w:rsidR="00000DDA">
          <w:rPr>
            <w:noProof/>
          </w:rPr>
          <w:t>32</w:t>
        </w:r>
      </w:fldSimple>
      <w:r>
        <w:t xml:space="preserve">: </w:t>
      </w:r>
      <w:r w:rsidRPr="00ED52A6">
        <w:t>Diagrama de flujo de trabajo en KiCad</w:t>
      </w:r>
      <w:bookmarkEnd w:id="324"/>
    </w:p>
    <w:p w14:paraId="02821464" w14:textId="76CCAF8B" w:rsidR="003B28DC" w:rsidRDefault="003B28DC" w:rsidP="00C912DC">
      <w:pPr>
        <w:pStyle w:val="Textoindependiente"/>
      </w:pPr>
      <w:r>
        <w:t>Como se puede observar en la figura 31, KiCad separa su flujo de trabajo en varias aplicaciones independientes:</w:t>
      </w:r>
    </w:p>
    <w:p w14:paraId="1FB0D797" w14:textId="7163EAF4" w:rsidR="003B28DC" w:rsidRDefault="003B28DC" w:rsidP="00920BFA">
      <w:pPr>
        <w:pStyle w:val="Prrafodelista"/>
        <w:numPr>
          <w:ilvl w:val="0"/>
          <w:numId w:val="43"/>
        </w:numPr>
      </w:pPr>
      <w:r>
        <w:lastRenderedPageBreak/>
        <w:t>EESchema para el diseño del esquemático</w:t>
      </w:r>
    </w:p>
    <w:p w14:paraId="213993F8" w14:textId="578F8D8A" w:rsidR="003B28DC" w:rsidRDefault="003B28DC" w:rsidP="00920BFA">
      <w:pPr>
        <w:pStyle w:val="Prrafodelista"/>
        <w:numPr>
          <w:ilvl w:val="0"/>
          <w:numId w:val="43"/>
        </w:numPr>
      </w:pPr>
      <w:r>
        <w:t>PCBNew para el enrutado de las pistas de la PCB.</w:t>
      </w:r>
    </w:p>
    <w:p w14:paraId="48A5C830" w14:textId="0987B884" w:rsidR="00060F9A" w:rsidRDefault="003B28DC" w:rsidP="00920BFA">
      <w:pPr>
        <w:pStyle w:val="Prrafodelista"/>
        <w:numPr>
          <w:ilvl w:val="0"/>
          <w:numId w:val="43"/>
        </w:numPr>
      </w:pPr>
      <w:r>
        <w:t>GerbView para la creación de los archivos Gerber</w:t>
      </w:r>
    </w:p>
    <w:p w14:paraId="074C87EE" w14:textId="0025D91B" w:rsidR="008804F7" w:rsidRPr="003B28DC" w:rsidRDefault="008804F7" w:rsidP="008804F7">
      <w:r>
        <w:br w:type="page"/>
      </w:r>
    </w:p>
    <w:p w14:paraId="4CB3E254" w14:textId="51E35691" w:rsidR="008C3D78" w:rsidRDefault="0021598F" w:rsidP="003E394D">
      <w:pPr>
        <w:pStyle w:val="Ttulo1"/>
        <w:numPr>
          <w:ilvl w:val="0"/>
          <w:numId w:val="16"/>
        </w:numPr>
      </w:pPr>
      <w:bookmarkStart w:id="325" w:name="_Ref45530281"/>
      <w:bookmarkStart w:id="326" w:name="_Toc46255173"/>
      <w:r>
        <w:lastRenderedPageBreak/>
        <w:t>Implementación</w:t>
      </w:r>
      <w:bookmarkEnd w:id="325"/>
      <w:bookmarkEnd w:id="326"/>
    </w:p>
    <w:p w14:paraId="41E9D8B8" w14:textId="77777777" w:rsidR="00E249F8" w:rsidRPr="00B3319A" w:rsidRDefault="00E249F8" w:rsidP="004432D5"/>
    <w:p w14:paraId="3E6313CD" w14:textId="4EE019E3" w:rsidR="0021598F" w:rsidRDefault="0021598F" w:rsidP="003E394D">
      <w:pPr>
        <w:pStyle w:val="Ttulo2"/>
        <w:numPr>
          <w:ilvl w:val="1"/>
          <w:numId w:val="16"/>
        </w:numPr>
      </w:pPr>
      <w:bookmarkStart w:id="327" w:name="_Toc46255174"/>
      <w:r>
        <w:t xml:space="preserve">Flujo de trabajo y pautas </w:t>
      </w:r>
      <w:r w:rsidR="00065180">
        <w:t xml:space="preserve">de </w:t>
      </w:r>
      <w:r>
        <w:t xml:space="preserve">diseño </w:t>
      </w:r>
      <w:r w:rsidR="00065180">
        <w:t xml:space="preserve">del </w:t>
      </w:r>
      <w:r>
        <w:t>producto</w:t>
      </w:r>
      <w:bookmarkEnd w:id="327"/>
    </w:p>
    <w:p w14:paraId="2D0893DC" w14:textId="77777777" w:rsidR="006D33E8" w:rsidRDefault="006D33E8" w:rsidP="006D33E8"/>
    <w:p w14:paraId="7AED8982" w14:textId="3D1D31DE" w:rsidR="004432D5" w:rsidRDefault="004432D5" w:rsidP="00C912DC">
      <w:pPr>
        <w:pStyle w:val="Textoindependienteprimerasangra"/>
      </w:pPr>
      <w:r>
        <w:t>En este capítulo se guiará al lector a través del proceso de diseño de la placa entrenadora una vez que ya es conocida su finalidad y sus componentes principales.</w:t>
      </w:r>
    </w:p>
    <w:p w14:paraId="447CA49F" w14:textId="1F7E85E3" w:rsidR="006D33E8" w:rsidRDefault="006D33E8" w:rsidP="00C912DC">
      <w:pPr>
        <w:pStyle w:val="Textoindependiente"/>
      </w:pPr>
      <w:r>
        <w:t>Primero haremos un repaso a las necesidades de la placa y acto seguido pasaremos a detallar la arquitectura</w:t>
      </w:r>
      <w:r w:rsidR="005D5C13">
        <w:t xml:space="preserve"> a gran escala</w:t>
      </w:r>
      <w:r>
        <w:t xml:space="preserve"> que implementaremos en la placa. </w:t>
      </w:r>
      <w:r w:rsidR="005D5C13">
        <w:t xml:space="preserve">Luego nos centraremos en cada parte individual de la arquitectura e indicaremos los componentes empleados y su utilidad, así como el diseño en esquemático del sistema. Cuando sea posible, se probarán y comentarán los distintos subsistemas mediante las placas de desarrollo de las que disponemos. </w:t>
      </w:r>
      <w:r w:rsidR="008A52BE">
        <w:t>Luego</w:t>
      </w:r>
      <w:r w:rsidR="005D5C13">
        <w:t>, presentaremos el layout final de la placa de circuito impreso y su modelo 3D.</w:t>
      </w:r>
      <w:r w:rsidR="008A52BE">
        <w:t xml:space="preserve"> Por último, resumiremos las especificaciones del producto e indicaremos su pinout.</w:t>
      </w:r>
    </w:p>
    <w:p w14:paraId="2132EBB2" w14:textId="38C1397B" w:rsidR="005D5C13" w:rsidRDefault="005D5C13" w:rsidP="00C912DC">
      <w:pPr>
        <w:pStyle w:val="Textoindependiente"/>
      </w:pPr>
      <w:r>
        <w:t>Para el proceso de selección de componentes se ha seguido la serie de criterios que exponemos a continuación:</w:t>
      </w:r>
    </w:p>
    <w:p w14:paraId="67C6F162" w14:textId="3D5FEEF9" w:rsidR="005D5C13" w:rsidRDefault="002709CB" w:rsidP="00920BFA">
      <w:pPr>
        <w:pStyle w:val="Prrafodelista"/>
        <w:numPr>
          <w:ilvl w:val="0"/>
          <w:numId w:val="44"/>
        </w:numPr>
      </w:pPr>
      <w:r>
        <w:t>Las c</w:t>
      </w:r>
      <w:r w:rsidR="005D5C13">
        <w:t>aracterísticas del componente</w:t>
      </w:r>
      <w:r>
        <w:t>. Evidentemente, el factor más limitante a la hora de seleccionar un componente es que cumpla con los requisitos que necesitamos.</w:t>
      </w:r>
    </w:p>
    <w:p w14:paraId="73192D87" w14:textId="65243828" w:rsidR="00CC7E4E" w:rsidRDefault="002709CB" w:rsidP="00920BFA">
      <w:pPr>
        <w:pStyle w:val="Prrafodelista"/>
        <w:numPr>
          <w:ilvl w:val="0"/>
          <w:numId w:val="44"/>
        </w:numPr>
      </w:pPr>
      <w:r>
        <w:t>Como segundo criterio establece</w:t>
      </w:r>
      <w:r w:rsidR="008A52BE">
        <w:t>re</w:t>
      </w:r>
      <w:r>
        <w:t xml:space="preserve">mos el precio y el tamaño del lote. Independientemente de que la placa sea fabricada o no, el objetivo es diseñar un producto real que pueda llevarse a cabo. Por lo tanto, hemos tenido muy en cuenta el precio de cada componente y hemos dado prioridad a componentes que se vendan </w:t>
      </w:r>
      <w:r w:rsidR="00CA5A06">
        <w:t>en unidad</w:t>
      </w:r>
      <w:r>
        <w:t xml:space="preserve"> sobre aquellos que vienen en lote, a pesar de ser más baratos</w:t>
      </w:r>
      <w:r w:rsidRPr="002709CB">
        <w:t xml:space="preserve"> </w:t>
      </w:r>
      <w:r>
        <w:t>los segundos. Ello se debe a que si en algún momento se fabrica la placa será principalmente de forma unitaria</w:t>
      </w:r>
      <w:r w:rsidR="00CA5A06">
        <w:t xml:space="preserve">. Para algunos componentes como resistencias y condensadores si se ha optado por elegir lotes, de manera que el total de dichos componentes utilizados en una sola placa se acerque al número de unidades del lote. Respecto a esto, añadir también que, siempre que ha </w:t>
      </w:r>
      <w:r w:rsidR="00CA5A06">
        <w:lastRenderedPageBreak/>
        <w:t>sido posible, se ha optado por el menor número de componentes di</w:t>
      </w:r>
      <w:r w:rsidR="008A52BE">
        <w:t>stintos</w:t>
      </w:r>
      <w:r w:rsidR="00CA5A06">
        <w:t xml:space="preserve">, </w:t>
      </w:r>
      <w:r w:rsidR="00CC7E4E">
        <w:t>intentando siempre reutilizar valores ya disponibles.</w:t>
      </w:r>
    </w:p>
    <w:p w14:paraId="1BD89A3F" w14:textId="63D15587" w:rsidR="002709CB" w:rsidRDefault="00CC7E4E" w:rsidP="00920BFA">
      <w:pPr>
        <w:pStyle w:val="Prrafodelista"/>
        <w:numPr>
          <w:ilvl w:val="0"/>
          <w:numId w:val="44"/>
        </w:numPr>
      </w:pPr>
      <w:r>
        <w:t xml:space="preserve">Tamaño del componente. Nos interesa implementar una placa de tamaño lo más reducido posible, así que, cuando se permita, se optará por los componentes lo más pequeños posibles. Esto es especialmente relevante en componentes como resistencias, condensadores, leds, etc., que cuentan con diferentes estándares de empaquetado disponibles.   </w:t>
      </w:r>
    </w:p>
    <w:p w14:paraId="70CB1A98" w14:textId="6DC9094A" w:rsidR="00CC7E4E" w:rsidRDefault="00CC7E4E" w:rsidP="00920BFA">
      <w:pPr>
        <w:pStyle w:val="Prrafodelista"/>
        <w:numPr>
          <w:ilvl w:val="0"/>
          <w:numId w:val="44"/>
        </w:numPr>
      </w:pPr>
      <w:r>
        <w:t>Por último, se ha dado preferencia a aquellos componentes que, desde la web del fabricante o del proveedor, disponían del modelo de huella para ECAD</w:t>
      </w:r>
      <w:r w:rsidR="007840E8">
        <w:t>. Con ello simplemente se pretende ahorrar tiempo en el desarrollo de la placa. Esto es especialmente relevante en los conectores externos, ya que en características, precio y tamaño son muy similares.</w:t>
      </w:r>
    </w:p>
    <w:p w14:paraId="06B4CF17" w14:textId="61796531" w:rsidR="004432D5" w:rsidRPr="004432D5" w:rsidRDefault="005206F5" w:rsidP="004432D5">
      <w:r>
        <w:br w:type="page"/>
      </w:r>
    </w:p>
    <w:p w14:paraId="09BF2A12" w14:textId="77C4F71C" w:rsidR="0021598F" w:rsidRDefault="0021598F" w:rsidP="003E394D">
      <w:pPr>
        <w:pStyle w:val="Ttulo2"/>
        <w:numPr>
          <w:ilvl w:val="1"/>
          <w:numId w:val="16"/>
        </w:numPr>
      </w:pPr>
      <w:bookmarkStart w:id="328" w:name="_Toc46255175"/>
      <w:r>
        <w:lastRenderedPageBreak/>
        <w:t>Arquitectura final del sistema</w:t>
      </w:r>
      <w:bookmarkEnd w:id="328"/>
    </w:p>
    <w:p w14:paraId="0ECC5B0E" w14:textId="77777777" w:rsidR="007A21DB" w:rsidRDefault="007A21DB" w:rsidP="007A21DB"/>
    <w:p w14:paraId="25AD5825" w14:textId="75B637D7" w:rsidR="007A21DB" w:rsidRDefault="0027231C" w:rsidP="00C912DC">
      <w:pPr>
        <w:pStyle w:val="Textoindependienteprimerasangra"/>
      </w:pPr>
      <w:r>
        <w:t xml:space="preserve">En este apartado se indicarán los distintos módulos que componen la </w:t>
      </w:r>
      <w:r w:rsidR="005F5B4E">
        <w:t>placa,</w:t>
      </w:r>
      <w:r w:rsidR="006E6C1B">
        <w:t xml:space="preserve"> así como el apartado</w:t>
      </w:r>
      <w:r w:rsidR="00676909">
        <w:t xml:space="preserve"> concreto</w:t>
      </w:r>
      <w:r w:rsidR="006E6C1B">
        <w:t xml:space="preserve"> donde el lector podrá encontrar más información al respecto</w:t>
      </w:r>
      <w:r>
        <w:t>.</w:t>
      </w:r>
      <w:r w:rsidR="005853F7">
        <w:t xml:space="preserve"> En la figura </w:t>
      </w:r>
      <w:r w:rsidR="0030050A">
        <w:t>33</w:t>
      </w:r>
      <w:r w:rsidR="005853F7">
        <w:t xml:space="preserve"> podemos ver los distintos módulos que componen el </w:t>
      </w:r>
      <w:r w:rsidR="006E6C1B">
        <w:t>sistema,</w:t>
      </w:r>
      <w:r w:rsidR="005853F7">
        <w:t xml:space="preserve"> así como </w:t>
      </w:r>
      <w:r w:rsidR="006E6C1B">
        <w:t>las conexiones entre ellos</w:t>
      </w:r>
      <w:r w:rsidR="005853F7">
        <w:t>.</w:t>
      </w:r>
      <w:r>
        <w:t xml:space="preserve"> </w:t>
      </w:r>
      <w:r w:rsidR="00676909">
        <w:t xml:space="preserve">A </w:t>
      </w:r>
      <w:r w:rsidR="00412FD7">
        <w:t>continuación,</w:t>
      </w:r>
      <w:r w:rsidR="00676909">
        <w:t xml:space="preserve"> se indican los</w:t>
      </w:r>
      <w:r>
        <w:t xml:space="preserve"> módulos </w:t>
      </w:r>
      <w:r w:rsidR="00C776CB">
        <w:t>que componen e</w:t>
      </w:r>
      <w:r>
        <w:t>l sistema:</w:t>
      </w:r>
    </w:p>
    <w:p w14:paraId="032263DC" w14:textId="7C7D5332" w:rsidR="007A21DB" w:rsidRDefault="007A21DB" w:rsidP="00920BFA">
      <w:pPr>
        <w:pStyle w:val="Prrafodelista"/>
        <w:numPr>
          <w:ilvl w:val="0"/>
          <w:numId w:val="45"/>
        </w:numPr>
      </w:pPr>
      <w:r>
        <w:t>Una entrada USB, que permita tanto la alimentación como la programación de ambos dispositivos mediante un PC.</w:t>
      </w:r>
      <w:r w:rsidR="00D44D23">
        <w:t xml:space="preserve"> Se repasará en el subapartado </w:t>
      </w:r>
      <w:r w:rsidR="00D44D23" w:rsidRPr="00D44D23">
        <w:rPr>
          <w:i/>
          <w:iCs/>
        </w:rPr>
        <w:fldChar w:fldCharType="begin"/>
      </w:r>
      <w:r w:rsidR="00D44D23" w:rsidRPr="00D44D23">
        <w:rPr>
          <w:i/>
          <w:iCs/>
        </w:rPr>
        <w:instrText xml:space="preserve"> REF _Ref45791424 \h </w:instrText>
      </w:r>
      <w:r w:rsidR="00D44D23">
        <w:rPr>
          <w:i/>
          <w:iCs/>
        </w:rPr>
        <w:instrText xml:space="preserve"> \* MERGEFORMAT </w:instrText>
      </w:r>
      <w:r w:rsidR="00D44D23" w:rsidRPr="00D44D23">
        <w:rPr>
          <w:i/>
          <w:iCs/>
        </w:rPr>
      </w:r>
      <w:r w:rsidR="00D44D23" w:rsidRPr="00D44D23">
        <w:rPr>
          <w:i/>
          <w:iCs/>
        </w:rPr>
        <w:fldChar w:fldCharType="separate"/>
      </w:r>
      <w:r w:rsidR="00D44D23" w:rsidRPr="00D44D23">
        <w:rPr>
          <w:i/>
          <w:iCs/>
        </w:rPr>
        <w:t>Conector USB</w:t>
      </w:r>
      <w:r w:rsidR="00D44D23" w:rsidRPr="00D44D23">
        <w:rPr>
          <w:i/>
          <w:iCs/>
        </w:rPr>
        <w:fldChar w:fldCharType="end"/>
      </w:r>
      <w:r w:rsidR="00D44D23">
        <w:rPr>
          <w:i/>
          <w:iCs/>
        </w:rPr>
        <w:t>.</w:t>
      </w:r>
    </w:p>
    <w:p w14:paraId="0BFB641B" w14:textId="5B49DCAD" w:rsidR="0027231C" w:rsidRDefault="0027231C" w:rsidP="00920BFA">
      <w:pPr>
        <w:pStyle w:val="Prrafodelista"/>
        <w:numPr>
          <w:ilvl w:val="0"/>
          <w:numId w:val="45"/>
        </w:numPr>
      </w:pPr>
      <w:r>
        <w:t>Un módulo de alimentación que proporcione los distintos niveles de tensión requeridos por el sistema.</w:t>
      </w:r>
      <w:r w:rsidR="005853F7">
        <w:t xml:space="preserve"> Detallado en </w:t>
      </w:r>
      <w:r w:rsidR="00D44D23">
        <w:t xml:space="preserve">la sección </w:t>
      </w:r>
      <w:r w:rsidR="00D44D23" w:rsidRPr="00D44D23">
        <w:rPr>
          <w:i/>
          <w:iCs/>
        </w:rPr>
        <w:fldChar w:fldCharType="begin"/>
      </w:r>
      <w:r w:rsidR="00D44D23" w:rsidRPr="00D44D23">
        <w:rPr>
          <w:i/>
          <w:iCs/>
        </w:rPr>
        <w:instrText xml:space="preserve"> REF _Ref45791445 \h </w:instrText>
      </w:r>
      <w:r w:rsidR="00D44D23">
        <w:rPr>
          <w:i/>
          <w:iCs/>
        </w:rPr>
        <w:instrText xml:space="preserve"> \* MERGEFORMAT </w:instrText>
      </w:r>
      <w:r w:rsidR="00D44D23" w:rsidRPr="00D44D23">
        <w:rPr>
          <w:i/>
          <w:iCs/>
        </w:rPr>
      </w:r>
      <w:r w:rsidR="00D44D23" w:rsidRPr="00D44D23">
        <w:rPr>
          <w:i/>
          <w:iCs/>
        </w:rPr>
        <w:fldChar w:fldCharType="separate"/>
      </w:r>
      <w:r w:rsidR="00D44D23" w:rsidRPr="00D44D23">
        <w:rPr>
          <w:i/>
          <w:iCs/>
        </w:rPr>
        <w:t>Convertidor DC-DC</w:t>
      </w:r>
      <w:r w:rsidR="00D44D23" w:rsidRPr="00D44D23">
        <w:rPr>
          <w:i/>
          <w:iCs/>
        </w:rPr>
        <w:fldChar w:fldCharType="end"/>
      </w:r>
      <w:r w:rsidR="00D44D23">
        <w:t>.</w:t>
      </w:r>
    </w:p>
    <w:p w14:paraId="7B6CC44B" w14:textId="09920809" w:rsidR="0027231C" w:rsidRDefault="0027231C" w:rsidP="00920BFA">
      <w:pPr>
        <w:pStyle w:val="Prrafodelista"/>
        <w:numPr>
          <w:ilvl w:val="0"/>
          <w:numId w:val="45"/>
        </w:numPr>
      </w:pPr>
      <w:r>
        <w:t>Un</w:t>
      </w:r>
      <w:r w:rsidR="005853F7">
        <w:t xml:space="preserve"> módulo que transforme la información recibida desde el PC a un conjunto de datos que puedan recibir y entender la FPGA y el microcontrolador. En la figura se indica como FTDI, y se explicará</w:t>
      </w:r>
      <w:r w:rsidR="00784548">
        <w:t xml:space="preserve"> con detenimiento</w:t>
      </w:r>
      <w:r w:rsidR="005853F7">
        <w:t xml:space="preserve"> en el apartado </w:t>
      </w:r>
      <w:r w:rsidR="005853F7" w:rsidRPr="005853F7">
        <w:rPr>
          <w:i/>
          <w:iCs/>
        </w:rPr>
        <w:fldChar w:fldCharType="begin"/>
      </w:r>
      <w:r w:rsidR="005853F7" w:rsidRPr="005853F7">
        <w:rPr>
          <w:i/>
          <w:iCs/>
        </w:rPr>
        <w:instrText xml:space="preserve"> REF _Ref45363144 \h </w:instrText>
      </w:r>
      <w:r w:rsidR="005853F7">
        <w:rPr>
          <w:i/>
          <w:iCs/>
        </w:rPr>
        <w:instrText xml:space="preserve"> \* MERGEFORMAT </w:instrText>
      </w:r>
      <w:r w:rsidR="005853F7" w:rsidRPr="005853F7">
        <w:rPr>
          <w:i/>
          <w:iCs/>
        </w:rPr>
      </w:r>
      <w:r w:rsidR="005853F7" w:rsidRPr="005853F7">
        <w:rPr>
          <w:i/>
          <w:iCs/>
        </w:rPr>
        <w:fldChar w:fldCharType="separate"/>
      </w:r>
      <w:r w:rsidR="005853F7" w:rsidRPr="005853F7">
        <w:rPr>
          <w:i/>
          <w:iCs/>
        </w:rPr>
        <w:t>Programación de los dispositivos</w:t>
      </w:r>
      <w:r w:rsidR="005853F7" w:rsidRPr="005853F7">
        <w:rPr>
          <w:i/>
          <w:iCs/>
        </w:rPr>
        <w:fldChar w:fldCharType="end"/>
      </w:r>
      <w:r w:rsidR="005853F7">
        <w:t>.</w:t>
      </w:r>
    </w:p>
    <w:p w14:paraId="0F2C2651" w14:textId="4AF0AC7E" w:rsidR="007A21DB" w:rsidRDefault="007A21DB" w:rsidP="00920BFA">
      <w:pPr>
        <w:pStyle w:val="Prrafodelista"/>
        <w:numPr>
          <w:ilvl w:val="0"/>
          <w:numId w:val="45"/>
        </w:numPr>
      </w:pPr>
      <w:r>
        <w:t>Una FPGA</w:t>
      </w:r>
      <w:r w:rsidR="0088476D">
        <w:t xml:space="preserve">. Detallado en el subapartado </w:t>
      </w:r>
      <w:r w:rsidR="0088476D" w:rsidRPr="0088476D">
        <w:rPr>
          <w:i/>
          <w:iCs/>
        </w:rPr>
        <w:fldChar w:fldCharType="begin"/>
      </w:r>
      <w:r w:rsidR="0088476D" w:rsidRPr="0088476D">
        <w:rPr>
          <w:i/>
          <w:iCs/>
        </w:rPr>
        <w:instrText xml:space="preserve"> REF _Ref45791128 \h </w:instrText>
      </w:r>
      <w:r w:rsidR="0088476D">
        <w:rPr>
          <w:i/>
          <w:iCs/>
        </w:rPr>
        <w:instrText xml:space="preserve"> \* MERGEFORMAT </w:instrText>
      </w:r>
      <w:r w:rsidR="0088476D" w:rsidRPr="0088476D">
        <w:rPr>
          <w:i/>
          <w:iCs/>
        </w:rPr>
      </w:r>
      <w:r w:rsidR="0088476D" w:rsidRPr="0088476D">
        <w:rPr>
          <w:i/>
          <w:iCs/>
        </w:rPr>
        <w:fldChar w:fldCharType="separate"/>
      </w:r>
      <w:r w:rsidR="0088476D" w:rsidRPr="0088476D">
        <w:rPr>
          <w:i/>
          <w:iCs/>
        </w:rPr>
        <w:t>Chip FPGA</w:t>
      </w:r>
      <w:r w:rsidR="0088476D" w:rsidRPr="0088476D">
        <w:rPr>
          <w:i/>
          <w:iCs/>
        </w:rPr>
        <w:fldChar w:fldCharType="end"/>
      </w:r>
      <w:r w:rsidR="0088476D">
        <w:t>.</w:t>
      </w:r>
    </w:p>
    <w:p w14:paraId="1B6877E7" w14:textId="074F989A" w:rsidR="007A21DB" w:rsidRDefault="007A21DB" w:rsidP="00920BFA">
      <w:pPr>
        <w:pStyle w:val="Prrafodelista"/>
        <w:numPr>
          <w:ilvl w:val="0"/>
          <w:numId w:val="45"/>
        </w:numPr>
      </w:pPr>
      <w:r>
        <w:t>Un microcontrolador</w:t>
      </w:r>
      <w:r w:rsidR="0088476D">
        <w:t xml:space="preserve">. Se explicará con profundidad en el subapartado </w:t>
      </w:r>
      <w:r w:rsidR="0088476D" w:rsidRPr="0088476D">
        <w:rPr>
          <w:i/>
          <w:iCs/>
        </w:rPr>
        <w:fldChar w:fldCharType="begin"/>
      </w:r>
      <w:r w:rsidR="0088476D" w:rsidRPr="0088476D">
        <w:rPr>
          <w:i/>
          <w:iCs/>
        </w:rPr>
        <w:instrText xml:space="preserve"> REF _Ref45791152 \h </w:instrText>
      </w:r>
      <w:r w:rsidR="0088476D">
        <w:rPr>
          <w:i/>
          <w:iCs/>
        </w:rPr>
        <w:instrText xml:space="preserve"> \* MERGEFORMAT </w:instrText>
      </w:r>
      <w:r w:rsidR="0088476D" w:rsidRPr="0088476D">
        <w:rPr>
          <w:i/>
          <w:iCs/>
        </w:rPr>
      </w:r>
      <w:r w:rsidR="0088476D" w:rsidRPr="0088476D">
        <w:rPr>
          <w:i/>
          <w:iCs/>
        </w:rPr>
        <w:fldChar w:fldCharType="separate"/>
      </w:r>
      <w:r w:rsidR="0088476D" w:rsidRPr="0088476D">
        <w:rPr>
          <w:i/>
          <w:iCs/>
        </w:rPr>
        <w:t>Chip STM32</w:t>
      </w:r>
      <w:r w:rsidR="0088476D" w:rsidRPr="0088476D">
        <w:rPr>
          <w:i/>
          <w:iCs/>
        </w:rPr>
        <w:fldChar w:fldCharType="end"/>
      </w:r>
      <w:r w:rsidR="0088476D">
        <w:rPr>
          <w:i/>
          <w:iCs/>
        </w:rPr>
        <w:t>.</w:t>
      </w:r>
    </w:p>
    <w:p w14:paraId="53F37A9F" w14:textId="08746256" w:rsidR="007A21DB" w:rsidRDefault="007A21DB" w:rsidP="00920BFA">
      <w:pPr>
        <w:pStyle w:val="Prrafodelista"/>
        <w:numPr>
          <w:ilvl w:val="0"/>
          <w:numId w:val="45"/>
        </w:numPr>
      </w:pPr>
      <w:r>
        <w:t>Una m</w:t>
      </w:r>
      <w:r w:rsidR="0027231C">
        <w:t>emoria SRAM</w:t>
      </w:r>
      <w:r w:rsidR="0088476D">
        <w:t xml:space="preserve">. Detallado en el apartado </w:t>
      </w:r>
      <w:r w:rsidR="0088476D" w:rsidRPr="0088476D">
        <w:rPr>
          <w:i/>
          <w:iCs/>
        </w:rPr>
        <w:fldChar w:fldCharType="begin"/>
      </w:r>
      <w:r w:rsidR="0088476D" w:rsidRPr="0088476D">
        <w:rPr>
          <w:i/>
          <w:iCs/>
        </w:rPr>
        <w:instrText xml:space="preserve"> REF _Ref45791180 \h </w:instrText>
      </w:r>
      <w:r w:rsidR="0088476D">
        <w:rPr>
          <w:i/>
          <w:iCs/>
        </w:rPr>
        <w:instrText xml:space="preserve"> \* MERGEFORMAT </w:instrText>
      </w:r>
      <w:r w:rsidR="0088476D" w:rsidRPr="0088476D">
        <w:rPr>
          <w:i/>
          <w:iCs/>
        </w:rPr>
      </w:r>
      <w:r w:rsidR="0088476D" w:rsidRPr="0088476D">
        <w:rPr>
          <w:i/>
          <w:iCs/>
        </w:rPr>
        <w:fldChar w:fldCharType="separate"/>
      </w:r>
      <w:r w:rsidR="0088476D" w:rsidRPr="0088476D">
        <w:rPr>
          <w:i/>
          <w:iCs/>
        </w:rPr>
        <w:t>Diseño SRAM y bus de comunicación</w:t>
      </w:r>
      <w:r w:rsidR="0088476D" w:rsidRPr="0088476D">
        <w:rPr>
          <w:i/>
          <w:iCs/>
        </w:rPr>
        <w:fldChar w:fldCharType="end"/>
      </w:r>
      <w:r w:rsidR="0088476D">
        <w:t>.</w:t>
      </w:r>
    </w:p>
    <w:p w14:paraId="7CBB692E" w14:textId="1565E4EC" w:rsidR="0027231C" w:rsidRDefault="0027231C" w:rsidP="00920BFA">
      <w:pPr>
        <w:pStyle w:val="Prrafodelista"/>
        <w:numPr>
          <w:ilvl w:val="0"/>
          <w:numId w:val="45"/>
        </w:numPr>
      </w:pPr>
      <w:r>
        <w:t>Una salida VGA</w:t>
      </w:r>
      <w:r w:rsidR="00784548">
        <w:t xml:space="preserve">. Comentado en la sección </w:t>
      </w:r>
      <w:r w:rsidR="00784548" w:rsidRPr="00784548">
        <w:rPr>
          <w:i/>
          <w:iCs/>
        </w:rPr>
        <w:fldChar w:fldCharType="begin"/>
      </w:r>
      <w:r w:rsidR="00784548" w:rsidRPr="00784548">
        <w:rPr>
          <w:i/>
          <w:iCs/>
        </w:rPr>
        <w:instrText xml:space="preserve"> REF _Ref45791494 \h </w:instrText>
      </w:r>
      <w:r w:rsidR="00784548">
        <w:rPr>
          <w:i/>
          <w:iCs/>
        </w:rPr>
        <w:instrText xml:space="preserve"> \* MERGEFORMAT </w:instrText>
      </w:r>
      <w:r w:rsidR="00784548" w:rsidRPr="00784548">
        <w:rPr>
          <w:i/>
          <w:iCs/>
        </w:rPr>
      </w:r>
      <w:r w:rsidR="00784548" w:rsidRPr="00784548">
        <w:rPr>
          <w:i/>
          <w:iCs/>
        </w:rPr>
        <w:fldChar w:fldCharType="separate"/>
      </w:r>
      <w:r w:rsidR="00784548" w:rsidRPr="00784548">
        <w:rPr>
          <w:i/>
          <w:iCs/>
        </w:rPr>
        <w:t>VGA</w:t>
      </w:r>
      <w:r w:rsidR="00784548" w:rsidRPr="00784548">
        <w:rPr>
          <w:i/>
          <w:iCs/>
        </w:rPr>
        <w:fldChar w:fldCharType="end"/>
      </w:r>
      <w:r w:rsidR="00784548">
        <w:rPr>
          <w:i/>
          <w:iCs/>
        </w:rPr>
        <w:t>.</w:t>
      </w:r>
    </w:p>
    <w:p w14:paraId="4FE6600D" w14:textId="0F2F8BD2" w:rsidR="00B641D7" w:rsidRDefault="00B641D7" w:rsidP="00920BFA">
      <w:pPr>
        <w:pStyle w:val="Prrafodelista"/>
        <w:numPr>
          <w:ilvl w:val="0"/>
          <w:numId w:val="45"/>
        </w:numPr>
      </w:pPr>
      <w:r>
        <w:t xml:space="preserve">Un ADC para la FPGA, el cual </w:t>
      </w:r>
      <w:r w:rsidR="00723E26">
        <w:t>repasaremos</w:t>
      </w:r>
      <w:r>
        <w:t xml:space="preserve"> en</w:t>
      </w:r>
      <w:r w:rsidR="00723E26">
        <w:t xml:space="preserve"> el subapartado</w:t>
      </w:r>
      <w:r>
        <w:t xml:space="preserve"> </w:t>
      </w:r>
      <w:r w:rsidRPr="00B641D7">
        <w:rPr>
          <w:i/>
          <w:iCs/>
        </w:rPr>
        <w:fldChar w:fldCharType="begin"/>
      </w:r>
      <w:r w:rsidRPr="00B641D7">
        <w:rPr>
          <w:i/>
          <w:iCs/>
        </w:rPr>
        <w:instrText xml:space="preserve"> REF _Ref45791227 \h </w:instrText>
      </w:r>
      <w:r>
        <w:rPr>
          <w:i/>
          <w:iCs/>
        </w:rPr>
        <w:instrText xml:space="preserve"> \* MERGEFORMAT </w:instrText>
      </w:r>
      <w:r w:rsidRPr="00B641D7">
        <w:rPr>
          <w:i/>
          <w:iCs/>
        </w:rPr>
      </w:r>
      <w:r w:rsidRPr="00B641D7">
        <w:rPr>
          <w:i/>
          <w:iCs/>
        </w:rPr>
        <w:fldChar w:fldCharType="separate"/>
      </w:r>
      <w:r w:rsidRPr="00B641D7">
        <w:rPr>
          <w:i/>
          <w:iCs/>
        </w:rPr>
        <w:t>ADC</w:t>
      </w:r>
      <w:r w:rsidRPr="00B641D7">
        <w:rPr>
          <w:i/>
          <w:iCs/>
        </w:rPr>
        <w:fldChar w:fldCharType="end"/>
      </w:r>
      <w:r>
        <w:rPr>
          <w:i/>
          <w:iCs/>
        </w:rPr>
        <w:t>.</w:t>
      </w:r>
    </w:p>
    <w:p w14:paraId="2DEAE06C" w14:textId="30AB4225" w:rsidR="0027231C" w:rsidRPr="005A4908" w:rsidRDefault="0027231C" w:rsidP="00920BFA">
      <w:pPr>
        <w:pStyle w:val="Prrafodelista"/>
        <w:numPr>
          <w:ilvl w:val="0"/>
          <w:numId w:val="45"/>
        </w:numPr>
      </w:pPr>
      <w:r>
        <w:t>Un slot para tarjetas microSD</w:t>
      </w:r>
      <w:r w:rsidR="006E6C1B">
        <w:t xml:space="preserve"> del cual hablaremos en el subapartado </w:t>
      </w:r>
      <w:r w:rsidR="006E6C1B" w:rsidRPr="006E6C1B">
        <w:rPr>
          <w:i/>
          <w:iCs/>
        </w:rPr>
        <w:fldChar w:fldCharType="begin"/>
      </w:r>
      <w:r w:rsidR="006E6C1B" w:rsidRPr="006E6C1B">
        <w:rPr>
          <w:i/>
          <w:iCs/>
        </w:rPr>
        <w:instrText xml:space="preserve"> REF _Ref45791258 \h </w:instrText>
      </w:r>
      <w:r w:rsidR="006E6C1B">
        <w:rPr>
          <w:i/>
          <w:iCs/>
        </w:rPr>
        <w:instrText xml:space="preserve"> \* MERGEFORMAT </w:instrText>
      </w:r>
      <w:r w:rsidR="006E6C1B" w:rsidRPr="006E6C1B">
        <w:rPr>
          <w:i/>
          <w:iCs/>
        </w:rPr>
      </w:r>
      <w:r w:rsidR="006E6C1B" w:rsidRPr="006E6C1B">
        <w:rPr>
          <w:i/>
          <w:iCs/>
        </w:rPr>
        <w:fldChar w:fldCharType="separate"/>
      </w:r>
      <w:r w:rsidR="006E6C1B" w:rsidRPr="006E6C1B">
        <w:rPr>
          <w:i/>
          <w:iCs/>
        </w:rPr>
        <w:t>Tarjeta SD</w:t>
      </w:r>
      <w:r w:rsidR="006E6C1B" w:rsidRPr="006E6C1B">
        <w:rPr>
          <w:i/>
          <w:iCs/>
        </w:rPr>
        <w:fldChar w:fldCharType="end"/>
      </w:r>
      <w:r w:rsidR="006E6C1B">
        <w:rPr>
          <w:i/>
          <w:iCs/>
        </w:rPr>
        <w:t>.</w:t>
      </w:r>
    </w:p>
    <w:p w14:paraId="0950758F" w14:textId="77777777" w:rsidR="005A4908" w:rsidRDefault="005A4908" w:rsidP="005A4908">
      <w:pPr>
        <w:keepNext/>
        <w:jc w:val="center"/>
      </w:pPr>
      <w:r>
        <w:rPr>
          <w:noProof/>
        </w:rPr>
        <w:lastRenderedPageBreak/>
        <w:drawing>
          <wp:inline distT="0" distB="0" distL="0" distR="0" wp14:anchorId="202613B0" wp14:editId="131B1284">
            <wp:extent cx="5400040" cy="41548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 Diagram.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4154805"/>
                    </a:xfrm>
                    <a:prstGeom prst="rect">
                      <a:avLst/>
                    </a:prstGeom>
                  </pic:spPr>
                </pic:pic>
              </a:graphicData>
            </a:graphic>
          </wp:inline>
        </w:drawing>
      </w:r>
    </w:p>
    <w:p w14:paraId="35155936" w14:textId="17EA6514" w:rsidR="005A4908" w:rsidRDefault="005A4908" w:rsidP="005A4908">
      <w:pPr>
        <w:pStyle w:val="Descripcin"/>
        <w:jc w:val="center"/>
      </w:pPr>
      <w:bookmarkStart w:id="329" w:name="_Toc46331671"/>
      <w:r>
        <w:t xml:space="preserve">Figura </w:t>
      </w:r>
      <w:fldSimple w:instr=" SEQ Figura \* ARABIC ">
        <w:r w:rsidR="00000DDA">
          <w:rPr>
            <w:noProof/>
          </w:rPr>
          <w:t>33</w:t>
        </w:r>
      </w:fldSimple>
      <w:r>
        <w:t xml:space="preserve">: </w:t>
      </w:r>
      <w:r w:rsidRPr="00A134B9">
        <w:t>Diagrama de bloques de la placa entrenadora</w:t>
      </w:r>
      <w:bookmarkEnd w:id="329"/>
    </w:p>
    <w:p w14:paraId="49EE578D" w14:textId="3734F665" w:rsidR="005206F5" w:rsidRPr="005206F5" w:rsidRDefault="005206F5" w:rsidP="005206F5">
      <w:r>
        <w:br w:type="page"/>
      </w:r>
    </w:p>
    <w:p w14:paraId="5CB2F91D" w14:textId="2A37462C" w:rsidR="0021598F" w:rsidRDefault="0021598F" w:rsidP="003E394D">
      <w:pPr>
        <w:pStyle w:val="Ttulo2"/>
        <w:numPr>
          <w:ilvl w:val="1"/>
          <w:numId w:val="16"/>
        </w:numPr>
      </w:pPr>
      <w:bookmarkStart w:id="330" w:name="_Toc46255176"/>
      <w:r>
        <w:lastRenderedPageBreak/>
        <w:t xml:space="preserve">Diseño </w:t>
      </w:r>
      <w:r w:rsidR="004D1CEE">
        <w:t xml:space="preserve">de la </w:t>
      </w:r>
      <w:r>
        <w:t>FPGA y sus periféricos</w:t>
      </w:r>
      <w:bookmarkEnd w:id="330"/>
    </w:p>
    <w:p w14:paraId="6FC13C31" w14:textId="32C98D14" w:rsidR="000B067C" w:rsidRDefault="000B067C" w:rsidP="003E394D">
      <w:pPr>
        <w:pStyle w:val="Ttulo3"/>
        <w:numPr>
          <w:ilvl w:val="2"/>
          <w:numId w:val="16"/>
        </w:numPr>
      </w:pPr>
      <w:bookmarkStart w:id="331" w:name="_Ref45791128"/>
      <w:bookmarkStart w:id="332" w:name="_Toc46255177"/>
      <w:r>
        <w:t>Chip FPGA</w:t>
      </w:r>
      <w:bookmarkEnd w:id="331"/>
      <w:bookmarkEnd w:id="332"/>
    </w:p>
    <w:p w14:paraId="1A622CB4" w14:textId="77777777" w:rsidR="00037AEC" w:rsidRPr="00037AEC" w:rsidRDefault="00037AEC" w:rsidP="00037AEC"/>
    <w:p w14:paraId="38F4679C" w14:textId="31B709C3" w:rsidR="000B067C" w:rsidRPr="00224CCB" w:rsidRDefault="000B067C" w:rsidP="003E394D">
      <w:pPr>
        <w:pStyle w:val="Ttulo3"/>
        <w:numPr>
          <w:ilvl w:val="2"/>
          <w:numId w:val="16"/>
        </w:numPr>
      </w:pPr>
      <w:bookmarkStart w:id="333" w:name="_Ref45791227"/>
      <w:bookmarkStart w:id="334" w:name="_Toc46255178"/>
      <w:r w:rsidRPr="00224CCB">
        <w:t>ADC</w:t>
      </w:r>
      <w:bookmarkEnd w:id="333"/>
      <w:bookmarkEnd w:id="334"/>
    </w:p>
    <w:p w14:paraId="0DA12EB8" w14:textId="7B8A072E" w:rsidR="00192A6A" w:rsidRDefault="00192A6A" w:rsidP="00192A6A"/>
    <w:p w14:paraId="794274B5" w14:textId="110B5A42" w:rsidR="00192A6A" w:rsidRDefault="00192A6A" w:rsidP="00C912DC">
      <w:pPr>
        <w:pStyle w:val="Textoindependienteprimerasangra"/>
      </w:pPr>
      <w:r>
        <w:t>Un ADC es un circuito que se encarga de convertir las señales analógicas en señales digitales. Puesto que la FPGA sólo entiende señales digitales, se ha creído oportuno incluir un conversor analógico digital para que pueda interactuar con señales analógicas como sensores de luz y temperatura al igual que hace la IceZUM Alhambra II.</w:t>
      </w:r>
    </w:p>
    <w:p w14:paraId="1233C43B" w14:textId="119F3756" w:rsidR="00192A6A" w:rsidRDefault="00192A6A" w:rsidP="00C912DC">
      <w:pPr>
        <w:pStyle w:val="Textoindependiente"/>
      </w:pPr>
      <w:r>
        <w:t xml:space="preserve">Para ello, hemos optado por el </w:t>
      </w:r>
      <w:r w:rsidRPr="00192A6A">
        <w:t>ADS7924</w:t>
      </w:r>
      <w:r>
        <w:t xml:space="preserve"> [54] de Texas Instruments. El </w:t>
      </w:r>
      <w:r w:rsidRPr="00192A6A">
        <w:t>ADS7924</w:t>
      </w:r>
      <w:r>
        <w:t xml:space="preserve"> es un conversor analógico digital de </w:t>
      </w:r>
      <w:r w:rsidR="00BB48CB">
        <w:t xml:space="preserve">4 canales con </w:t>
      </w:r>
      <w:r>
        <w:t xml:space="preserve">12 bits </w:t>
      </w:r>
      <w:r w:rsidR="00BB48CB">
        <w:t>de resolución. Permite mandar la información convertida mediante un módulo I2C y selecciona el canal adecuado en cada momento mediante un multiplexor. Podemos ver el esquemático del circuito simplificado en la figura 34.</w:t>
      </w:r>
    </w:p>
    <w:p w14:paraId="7E77A84F" w14:textId="77777777" w:rsidR="007D12B1" w:rsidRDefault="007D12B1" w:rsidP="00C912DC">
      <w:pPr>
        <w:keepNext/>
        <w:jc w:val="center"/>
      </w:pPr>
      <w:r w:rsidRPr="007D12B1">
        <w:rPr>
          <w:noProof/>
        </w:rPr>
        <w:drawing>
          <wp:inline distT="0" distB="0" distL="0" distR="0" wp14:anchorId="2D5301FD" wp14:editId="511A0DB4">
            <wp:extent cx="5463708" cy="23431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5890" cy="2361240"/>
                    </a:xfrm>
                    <a:prstGeom prst="rect">
                      <a:avLst/>
                    </a:prstGeom>
                  </pic:spPr>
                </pic:pic>
              </a:graphicData>
            </a:graphic>
          </wp:inline>
        </w:drawing>
      </w:r>
    </w:p>
    <w:p w14:paraId="0637AB31" w14:textId="2D876362" w:rsidR="00BB48CB" w:rsidRDefault="007D12B1" w:rsidP="007D12B1">
      <w:pPr>
        <w:pStyle w:val="Descripcin"/>
        <w:jc w:val="center"/>
      </w:pPr>
      <w:bookmarkStart w:id="335" w:name="_Toc46331672"/>
      <w:r>
        <w:t xml:space="preserve">Figura </w:t>
      </w:r>
      <w:fldSimple w:instr=" SEQ Figura \* ARABIC ">
        <w:r w:rsidR="00000DDA">
          <w:rPr>
            <w:noProof/>
          </w:rPr>
          <w:t>34</w:t>
        </w:r>
      </w:fldSimple>
      <w:r>
        <w:t xml:space="preserve">: </w:t>
      </w:r>
      <w:r w:rsidRPr="00E3159D">
        <w:t>Esquemático del ADS7924. [54]</w:t>
      </w:r>
      <w:bookmarkEnd w:id="335"/>
    </w:p>
    <w:p w14:paraId="2C3DBB88" w14:textId="6D7A0FC3" w:rsidR="00BB48CB" w:rsidRDefault="00BB48CB" w:rsidP="00C912DC">
      <w:pPr>
        <w:pStyle w:val="Textoindependiente"/>
      </w:pPr>
      <w:r>
        <w:t xml:space="preserve">Su bajo consumo en operación y su prácticamente </w:t>
      </w:r>
      <w:r w:rsidR="000E1765">
        <w:t>consumo nulo en espera lo hace perfecto para aplicaciones con alimentación en batería o sistemas de bajo consumo. Incluye un registro de datos y comparadores para cada entrada que permite minimizar el tiempo de atención que requiere por parte del microcontrolador o, en nuestro caso, la FPGA.</w:t>
      </w:r>
    </w:p>
    <w:p w14:paraId="7EBB909D" w14:textId="62ED67DD" w:rsidR="00717619" w:rsidRDefault="00717619" w:rsidP="00C912DC">
      <w:pPr>
        <w:pStyle w:val="Textoindependiente"/>
      </w:pPr>
      <w:r>
        <w:t xml:space="preserve">En la </w:t>
      </w:r>
      <w:r w:rsidR="00C61A57">
        <w:t>figura 35 podemos ver el encapsulado del ADC con los respectivos pines y en la tabla 4 se detalla el nombre, número y función de cada uno de los pines.</w:t>
      </w:r>
    </w:p>
    <w:p w14:paraId="2215D297" w14:textId="4E0FB16D" w:rsidR="00C61A57" w:rsidRDefault="00717619" w:rsidP="00C61A57">
      <w:pPr>
        <w:keepNext/>
        <w:jc w:val="center"/>
      </w:pPr>
      <w:r w:rsidRPr="00717619">
        <w:rPr>
          <w:noProof/>
        </w:rPr>
        <w:lastRenderedPageBreak/>
        <w:drawing>
          <wp:inline distT="0" distB="0" distL="0" distR="0" wp14:anchorId="0B86373D" wp14:editId="4BF05766">
            <wp:extent cx="2867025" cy="2894330"/>
            <wp:effectExtent l="0" t="0" r="952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504"/>
                    <a:stretch/>
                  </pic:blipFill>
                  <pic:spPr bwMode="auto">
                    <a:xfrm>
                      <a:off x="0" y="0"/>
                      <a:ext cx="2882913" cy="2910369"/>
                    </a:xfrm>
                    <a:prstGeom prst="rect">
                      <a:avLst/>
                    </a:prstGeom>
                    <a:ln>
                      <a:noFill/>
                    </a:ln>
                    <a:extLst>
                      <a:ext uri="{53640926-AAD7-44D8-BBD7-CCE9431645EC}">
                        <a14:shadowObscured xmlns:a14="http://schemas.microsoft.com/office/drawing/2010/main"/>
                      </a:ext>
                    </a:extLst>
                  </pic:spPr>
                </pic:pic>
              </a:graphicData>
            </a:graphic>
          </wp:inline>
        </w:drawing>
      </w:r>
    </w:p>
    <w:p w14:paraId="25B9082B" w14:textId="577AE7D0" w:rsidR="00717619" w:rsidRDefault="001D574E" w:rsidP="001D574E">
      <w:pPr>
        <w:pStyle w:val="Descripcin"/>
        <w:tabs>
          <w:tab w:val="center" w:pos="4252"/>
          <w:tab w:val="left" w:pos="6555"/>
        </w:tabs>
      </w:pPr>
      <w:r>
        <w:tab/>
      </w:r>
      <w:bookmarkStart w:id="336" w:name="_Toc46331673"/>
      <w:r w:rsidR="00C61A57">
        <w:t xml:space="preserve">Figura </w:t>
      </w:r>
      <w:fldSimple w:instr=" SEQ Figura \* ARABIC ">
        <w:r w:rsidR="00000DDA">
          <w:rPr>
            <w:noProof/>
          </w:rPr>
          <w:t>35</w:t>
        </w:r>
      </w:fldSimple>
      <w:r w:rsidR="00C61A57">
        <w:t>: Encapsulado del ADS7924</w:t>
      </w:r>
      <w:r w:rsidR="007D12B1">
        <w:t xml:space="preserve"> [54]</w:t>
      </w:r>
      <w:bookmarkEnd w:id="336"/>
      <w:r>
        <w:tab/>
      </w:r>
    </w:p>
    <w:p w14:paraId="45F0ECF4" w14:textId="77777777" w:rsidR="001D574E" w:rsidRPr="001D574E" w:rsidRDefault="001D574E" w:rsidP="001D574E"/>
    <w:tbl>
      <w:tblPr>
        <w:tblStyle w:val="Tablaconcuadrcula"/>
        <w:tblW w:w="0" w:type="auto"/>
        <w:jc w:val="center"/>
        <w:tblLook w:val="04A0" w:firstRow="1" w:lastRow="0" w:firstColumn="1" w:lastColumn="0" w:noHBand="0" w:noVBand="1"/>
      </w:tblPr>
      <w:tblGrid>
        <w:gridCol w:w="1032"/>
        <w:gridCol w:w="1453"/>
        <w:gridCol w:w="2009"/>
        <w:gridCol w:w="4000"/>
      </w:tblGrid>
      <w:tr w:rsidR="00C61A57" w14:paraId="3E860C9A" w14:textId="77777777" w:rsidTr="00C61A57">
        <w:trPr>
          <w:jc w:val="center"/>
        </w:trPr>
        <w:tc>
          <w:tcPr>
            <w:tcW w:w="0" w:type="auto"/>
          </w:tcPr>
          <w:p w14:paraId="136ED3BB" w14:textId="5DC8CE04" w:rsidR="00717619" w:rsidRDefault="00717619" w:rsidP="00717619">
            <w:pPr>
              <w:jc w:val="center"/>
            </w:pPr>
            <w:r>
              <w:t>PIN No.</w:t>
            </w:r>
          </w:p>
        </w:tc>
        <w:tc>
          <w:tcPr>
            <w:tcW w:w="0" w:type="auto"/>
          </w:tcPr>
          <w:p w14:paraId="1DBD74B8" w14:textId="4E4101F3" w:rsidR="00717619" w:rsidRDefault="00717619" w:rsidP="00717619">
            <w:pPr>
              <w:jc w:val="center"/>
            </w:pPr>
            <w:r>
              <w:t>PIN NAME</w:t>
            </w:r>
          </w:p>
        </w:tc>
        <w:tc>
          <w:tcPr>
            <w:tcW w:w="0" w:type="auto"/>
          </w:tcPr>
          <w:p w14:paraId="08336AC6" w14:textId="733571FB" w:rsidR="00717619" w:rsidRDefault="00717619" w:rsidP="00717619">
            <w:pPr>
              <w:jc w:val="center"/>
            </w:pPr>
            <w:r>
              <w:t>I/O</w:t>
            </w:r>
          </w:p>
        </w:tc>
        <w:tc>
          <w:tcPr>
            <w:tcW w:w="0" w:type="auto"/>
          </w:tcPr>
          <w:p w14:paraId="3793DCB0" w14:textId="6A7B4DB2" w:rsidR="00717619" w:rsidRDefault="00717619" w:rsidP="00717619">
            <w:pPr>
              <w:jc w:val="center"/>
            </w:pPr>
            <w:r>
              <w:t>Descripción</w:t>
            </w:r>
          </w:p>
        </w:tc>
      </w:tr>
      <w:tr w:rsidR="00C61A57" w14:paraId="715541BE" w14:textId="77777777" w:rsidTr="00C61A57">
        <w:trPr>
          <w:jc w:val="center"/>
        </w:trPr>
        <w:tc>
          <w:tcPr>
            <w:tcW w:w="0" w:type="auto"/>
          </w:tcPr>
          <w:p w14:paraId="379E406B" w14:textId="1760A2B9" w:rsidR="00717619" w:rsidRDefault="00717619" w:rsidP="00717619">
            <w:pPr>
              <w:jc w:val="center"/>
            </w:pPr>
            <w:r>
              <w:t>1</w:t>
            </w:r>
          </w:p>
        </w:tc>
        <w:tc>
          <w:tcPr>
            <w:tcW w:w="0" w:type="auto"/>
          </w:tcPr>
          <w:p w14:paraId="4D1A25DB" w14:textId="58ED3F4F" w:rsidR="00717619" w:rsidRDefault="00717619" w:rsidP="00717619">
            <w:pPr>
              <w:jc w:val="center"/>
            </w:pPr>
            <w:r>
              <w:t>RESET</w:t>
            </w:r>
          </w:p>
        </w:tc>
        <w:tc>
          <w:tcPr>
            <w:tcW w:w="0" w:type="auto"/>
          </w:tcPr>
          <w:p w14:paraId="7F2B2C5B" w14:textId="0234D358" w:rsidR="00717619" w:rsidRDefault="00C61A57" w:rsidP="00717619">
            <w:pPr>
              <w:jc w:val="center"/>
            </w:pPr>
            <w:r>
              <w:t>Entrada digital</w:t>
            </w:r>
          </w:p>
        </w:tc>
        <w:tc>
          <w:tcPr>
            <w:tcW w:w="0" w:type="auto"/>
          </w:tcPr>
          <w:p w14:paraId="36518B2E" w14:textId="47ED84D5" w:rsidR="00717619" w:rsidRDefault="00C61A57" w:rsidP="00717619">
            <w:pPr>
              <w:jc w:val="center"/>
            </w:pPr>
            <w:r>
              <w:t>Reset externo, activo a valor bajo</w:t>
            </w:r>
          </w:p>
        </w:tc>
      </w:tr>
      <w:tr w:rsidR="00C61A57" w14:paraId="508D2999" w14:textId="77777777" w:rsidTr="00C61A57">
        <w:trPr>
          <w:jc w:val="center"/>
        </w:trPr>
        <w:tc>
          <w:tcPr>
            <w:tcW w:w="0" w:type="auto"/>
          </w:tcPr>
          <w:p w14:paraId="6EC814A6" w14:textId="714F4CC0" w:rsidR="00717619" w:rsidRDefault="00717619" w:rsidP="00717619">
            <w:pPr>
              <w:jc w:val="center"/>
            </w:pPr>
            <w:r>
              <w:t>2</w:t>
            </w:r>
          </w:p>
        </w:tc>
        <w:tc>
          <w:tcPr>
            <w:tcW w:w="0" w:type="auto"/>
          </w:tcPr>
          <w:p w14:paraId="0CCD239C" w14:textId="78F47830" w:rsidR="00717619" w:rsidRDefault="00717619" w:rsidP="00717619">
            <w:pPr>
              <w:jc w:val="center"/>
            </w:pPr>
            <w:r>
              <w:t>INT</w:t>
            </w:r>
          </w:p>
        </w:tc>
        <w:tc>
          <w:tcPr>
            <w:tcW w:w="0" w:type="auto"/>
          </w:tcPr>
          <w:p w14:paraId="34DBE287" w14:textId="62529F18" w:rsidR="00717619" w:rsidRDefault="00C61A57" w:rsidP="00717619">
            <w:pPr>
              <w:jc w:val="center"/>
            </w:pPr>
            <w:r>
              <w:t>Salida digital</w:t>
            </w:r>
          </w:p>
        </w:tc>
        <w:tc>
          <w:tcPr>
            <w:tcW w:w="0" w:type="auto"/>
          </w:tcPr>
          <w:p w14:paraId="728E1A20" w14:textId="7363A07D" w:rsidR="00717619" w:rsidRDefault="00C61A57" w:rsidP="00717619">
            <w:pPr>
              <w:jc w:val="center"/>
            </w:pPr>
            <w:r>
              <w:t>Pin de interrupción, activo a valor bajo</w:t>
            </w:r>
          </w:p>
        </w:tc>
      </w:tr>
      <w:tr w:rsidR="00C61A57" w14:paraId="2E6428E7" w14:textId="77777777" w:rsidTr="00C61A57">
        <w:trPr>
          <w:jc w:val="center"/>
        </w:trPr>
        <w:tc>
          <w:tcPr>
            <w:tcW w:w="0" w:type="auto"/>
          </w:tcPr>
          <w:p w14:paraId="5281A2AE" w14:textId="0A404EC6" w:rsidR="00717619" w:rsidRDefault="00717619" w:rsidP="00717619">
            <w:pPr>
              <w:jc w:val="center"/>
            </w:pPr>
            <w:r>
              <w:t>3</w:t>
            </w:r>
          </w:p>
        </w:tc>
        <w:tc>
          <w:tcPr>
            <w:tcW w:w="0" w:type="auto"/>
          </w:tcPr>
          <w:p w14:paraId="524ACDB8" w14:textId="5F4BE7DE" w:rsidR="00717619" w:rsidRDefault="00717619" w:rsidP="00717619">
            <w:pPr>
              <w:jc w:val="center"/>
            </w:pPr>
            <w:r>
              <w:t>SCLK</w:t>
            </w:r>
          </w:p>
        </w:tc>
        <w:tc>
          <w:tcPr>
            <w:tcW w:w="0" w:type="auto"/>
          </w:tcPr>
          <w:p w14:paraId="1AC2E3E3" w14:textId="466E64F1" w:rsidR="00717619" w:rsidRDefault="00C61A57" w:rsidP="00717619">
            <w:pPr>
              <w:jc w:val="center"/>
            </w:pPr>
            <w:r>
              <w:t>Entrada digital</w:t>
            </w:r>
          </w:p>
        </w:tc>
        <w:tc>
          <w:tcPr>
            <w:tcW w:w="0" w:type="auto"/>
          </w:tcPr>
          <w:p w14:paraId="41AD3F5A" w14:textId="52CECF8C" w:rsidR="00717619" w:rsidRDefault="00C61A57" w:rsidP="00717619">
            <w:pPr>
              <w:jc w:val="center"/>
            </w:pPr>
            <w:r>
              <w:t>Entrada de reloj</w:t>
            </w:r>
          </w:p>
        </w:tc>
      </w:tr>
      <w:tr w:rsidR="00C61A57" w14:paraId="05D5CF9C" w14:textId="77777777" w:rsidTr="00C61A57">
        <w:trPr>
          <w:jc w:val="center"/>
        </w:trPr>
        <w:tc>
          <w:tcPr>
            <w:tcW w:w="0" w:type="auto"/>
          </w:tcPr>
          <w:p w14:paraId="5381EB27" w14:textId="601AC07E" w:rsidR="00717619" w:rsidRDefault="00717619" w:rsidP="00717619">
            <w:pPr>
              <w:jc w:val="center"/>
            </w:pPr>
            <w:r>
              <w:t>4</w:t>
            </w:r>
          </w:p>
        </w:tc>
        <w:tc>
          <w:tcPr>
            <w:tcW w:w="0" w:type="auto"/>
          </w:tcPr>
          <w:p w14:paraId="3A270AB7" w14:textId="307F9956" w:rsidR="00717619" w:rsidRDefault="00717619" w:rsidP="00717619">
            <w:pPr>
              <w:jc w:val="center"/>
            </w:pPr>
            <w:r>
              <w:t>SDA</w:t>
            </w:r>
          </w:p>
        </w:tc>
        <w:tc>
          <w:tcPr>
            <w:tcW w:w="0" w:type="auto"/>
          </w:tcPr>
          <w:p w14:paraId="06D2D644" w14:textId="034B7249" w:rsidR="00717619" w:rsidRDefault="00C61A57" w:rsidP="00717619">
            <w:pPr>
              <w:jc w:val="center"/>
            </w:pPr>
            <w:r>
              <w:t>Salida digital</w:t>
            </w:r>
          </w:p>
        </w:tc>
        <w:tc>
          <w:tcPr>
            <w:tcW w:w="0" w:type="auto"/>
          </w:tcPr>
          <w:p w14:paraId="6172A2A0" w14:textId="1E87C513" w:rsidR="00717619" w:rsidRDefault="00C61A57" w:rsidP="00717619">
            <w:pPr>
              <w:jc w:val="center"/>
            </w:pPr>
            <w:r>
              <w:t>Salida de datos</w:t>
            </w:r>
          </w:p>
        </w:tc>
      </w:tr>
      <w:tr w:rsidR="00C61A57" w14:paraId="7CB99371" w14:textId="77777777" w:rsidTr="00C61A57">
        <w:trPr>
          <w:jc w:val="center"/>
        </w:trPr>
        <w:tc>
          <w:tcPr>
            <w:tcW w:w="0" w:type="auto"/>
          </w:tcPr>
          <w:p w14:paraId="768A5455" w14:textId="7D57954F" w:rsidR="00717619" w:rsidRDefault="00717619" w:rsidP="00717619">
            <w:pPr>
              <w:jc w:val="center"/>
            </w:pPr>
            <w:r>
              <w:t>5</w:t>
            </w:r>
          </w:p>
        </w:tc>
        <w:tc>
          <w:tcPr>
            <w:tcW w:w="0" w:type="auto"/>
          </w:tcPr>
          <w:p w14:paraId="33D237B7" w14:textId="33962D12" w:rsidR="00717619" w:rsidRDefault="00717619" w:rsidP="00717619">
            <w:pPr>
              <w:jc w:val="center"/>
            </w:pPr>
            <w:r>
              <w:t>A0</w:t>
            </w:r>
          </w:p>
        </w:tc>
        <w:tc>
          <w:tcPr>
            <w:tcW w:w="0" w:type="auto"/>
          </w:tcPr>
          <w:p w14:paraId="22B0449E" w14:textId="2EEE99E7" w:rsidR="00717619" w:rsidRDefault="00C61A57" w:rsidP="00717619">
            <w:pPr>
              <w:jc w:val="center"/>
            </w:pPr>
            <w:r>
              <w:t>Entrada digital</w:t>
            </w:r>
          </w:p>
        </w:tc>
        <w:tc>
          <w:tcPr>
            <w:tcW w:w="0" w:type="auto"/>
          </w:tcPr>
          <w:p w14:paraId="5F4532C5" w14:textId="25020060" w:rsidR="00717619" w:rsidRDefault="00C61A57" w:rsidP="00717619">
            <w:pPr>
              <w:jc w:val="center"/>
            </w:pPr>
            <w:r>
              <w:t>Selección de dirección I2C</w:t>
            </w:r>
          </w:p>
        </w:tc>
      </w:tr>
      <w:tr w:rsidR="00C61A57" w14:paraId="3685F9A4" w14:textId="77777777" w:rsidTr="00C61A57">
        <w:trPr>
          <w:jc w:val="center"/>
        </w:trPr>
        <w:tc>
          <w:tcPr>
            <w:tcW w:w="0" w:type="auto"/>
          </w:tcPr>
          <w:p w14:paraId="765A5B1F" w14:textId="2407FB5A" w:rsidR="00717619" w:rsidRDefault="00717619" w:rsidP="00717619">
            <w:pPr>
              <w:jc w:val="center"/>
            </w:pPr>
            <w:r>
              <w:t>6</w:t>
            </w:r>
          </w:p>
        </w:tc>
        <w:tc>
          <w:tcPr>
            <w:tcW w:w="0" w:type="auto"/>
          </w:tcPr>
          <w:p w14:paraId="0366A4E2" w14:textId="5DBD95F5" w:rsidR="00717619" w:rsidRDefault="00717619" w:rsidP="00717619">
            <w:pPr>
              <w:jc w:val="center"/>
            </w:pPr>
            <w:r>
              <w:t>DGND</w:t>
            </w:r>
          </w:p>
        </w:tc>
        <w:tc>
          <w:tcPr>
            <w:tcW w:w="0" w:type="auto"/>
          </w:tcPr>
          <w:p w14:paraId="13D025E1" w14:textId="0647880C" w:rsidR="00717619" w:rsidRDefault="00C61A57" w:rsidP="00717619">
            <w:pPr>
              <w:jc w:val="center"/>
            </w:pPr>
            <w:r>
              <w:t>Digital</w:t>
            </w:r>
          </w:p>
        </w:tc>
        <w:tc>
          <w:tcPr>
            <w:tcW w:w="0" w:type="auto"/>
          </w:tcPr>
          <w:p w14:paraId="3349EFEC" w14:textId="6E0FD7FA" w:rsidR="00717619" w:rsidRDefault="00C61A57" w:rsidP="00717619">
            <w:pPr>
              <w:jc w:val="center"/>
            </w:pPr>
            <w:r>
              <w:t>Tierra digital</w:t>
            </w:r>
          </w:p>
        </w:tc>
      </w:tr>
      <w:tr w:rsidR="00C61A57" w14:paraId="5FDAA23D" w14:textId="77777777" w:rsidTr="00C61A57">
        <w:trPr>
          <w:jc w:val="center"/>
        </w:trPr>
        <w:tc>
          <w:tcPr>
            <w:tcW w:w="0" w:type="auto"/>
          </w:tcPr>
          <w:p w14:paraId="4CC6D84D" w14:textId="614264B7" w:rsidR="00717619" w:rsidRDefault="00717619" w:rsidP="00717619">
            <w:pPr>
              <w:jc w:val="center"/>
            </w:pPr>
            <w:r>
              <w:t>7</w:t>
            </w:r>
          </w:p>
        </w:tc>
        <w:tc>
          <w:tcPr>
            <w:tcW w:w="0" w:type="auto"/>
          </w:tcPr>
          <w:p w14:paraId="0364E602" w14:textId="4CCC9609" w:rsidR="00717619" w:rsidRDefault="00717619" w:rsidP="00717619">
            <w:pPr>
              <w:jc w:val="center"/>
            </w:pPr>
            <w:r>
              <w:t>PWRCON</w:t>
            </w:r>
          </w:p>
        </w:tc>
        <w:tc>
          <w:tcPr>
            <w:tcW w:w="0" w:type="auto"/>
          </w:tcPr>
          <w:p w14:paraId="50D87AA5" w14:textId="7F8FF516" w:rsidR="00717619" w:rsidRDefault="00C61A57" w:rsidP="00717619">
            <w:pPr>
              <w:jc w:val="center"/>
            </w:pPr>
            <w:r>
              <w:t>Salida Digital</w:t>
            </w:r>
          </w:p>
        </w:tc>
        <w:tc>
          <w:tcPr>
            <w:tcW w:w="0" w:type="auto"/>
          </w:tcPr>
          <w:p w14:paraId="1BE5F452" w14:textId="2055FB29" w:rsidR="00717619" w:rsidRDefault="00C61A57" w:rsidP="00717619">
            <w:pPr>
              <w:jc w:val="center"/>
            </w:pPr>
            <w:r>
              <w:t>Pin de control de energía</w:t>
            </w:r>
          </w:p>
        </w:tc>
      </w:tr>
      <w:tr w:rsidR="00C61A57" w14:paraId="369A96BE" w14:textId="77777777" w:rsidTr="00C61A57">
        <w:trPr>
          <w:jc w:val="center"/>
        </w:trPr>
        <w:tc>
          <w:tcPr>
            <w:tcW w:w="0" w:type="auto"/>
          </w:tcPr>
          <w:p w14:paraId="618EDDB1" w14:textId="4B1EA316" w:rsidR="00717619" w:rsidRDefault="00717619" w:rsidP="00717619">
            <w:pPr>
              <w:jc w:val="center"/>
            </w:pPr>
            <w:r>
              <w:t>8</w:t>
            </w:r>
          </w:p>
        </w:tc>
        <w:tc>
          <w:tcPr>
            <w:tcW w:w="0" w:type="auto"/>
          </w:tcPr>
          <w:p w14:paraId="40DBBFD8" w14:textId="737155FE" w:rsidR="00717619" w:rsidRDefault="00717619" w:rsidP="00717619">
            <w:pPr>
              <w:jc w:val="center"/>
            </w:pPr>
            <w:r>
              <w:t>AGND</w:t>
            </w:r>
          </w:p>
        </w:tc>
        <w:tc>
          <w:tcPr>
            <w:tcW w:w="0" w:type="auto"/>
          </w:tcPr>
          <w:p w14:paraId="495B9490" w14:textId="39FC3609" w:rsidR="00717619" w:rsidRDefault="00C61A57" w:rsidP="00717619">
            <w:pPr>
              <w:jc w:val="center"/>
            </w:pPr>
            <w:r>
              <w:t>Analógica</w:t>
            </w:r>
          </w:p>
        </w:tc>
        <w:tc>
          <w:tcPr>
            <w:tcW w:w="0" w:type="auto"/>
          </w:tcPr>
          <w:p w14:paraId="595F4302" w14:textId="1ADA43BE" w:rsidR="00717619" w:rsidRDefault="00C61A57" w:rsidP="00717619">
            <w:pPr>
              <w:jc w:val="center"/>
            </w:pPr>
            <w:r>
              <w:t>Tierra analógica</w:t>
            </w:r>
          </w:p>
        </w:tc>
      </w:tr>
      <w:tr w:rsidR="00C61A57" w14:paraId="0E5E80CF" w14:textId="77777777" w:rsidTr="00C61A57">
        <w:trPr>
          <w:jc w:val="center"/>
        </w:trPr>
        <w:tc>
          <w:tcPr>
            <w:tcW w:w="0" w:type="auto"/>
          </w:tcPr>
          <w:p w14:paraId="6395C9E4" w14:textId="71635E54" w:rsidR="00717619" w:rsidRDefault="00717619" w:rsidP="00717619">
            <w:pPr>
              <w:jc w:val="center"/>
            </w:pPr>
            <w:r>
              <w:t>9</w:t>
            </w:r>
          </w:p>
        </w:tc>
        <w:tc>
          <w:tcPr>
            <w:tcW w:w="0" w:type="auto"/>
          </w:tcPr>
          <w:p w14:paraId="046F2BFD" w14:textId="34E5CB7C" w:rsidR="00717619" w:rsidRDefault="00717619" w:rsidP="00717619">
            <w:pPr>
              <w:jc w:val="center"/>
            </w:pPr>
            <w:r>
              <w:t>CH3</w:t>
            </w:r>
          </w:p>
        </w:tc>
        <w:tc>
          <w:tcPr>
            <w:tcW w:w="0" w:type="auto"/>
          </w:tcPr>
          <w:p w14:paraId="37F73B90" w14:textId="7AD32B8D" w:rsidR="00717619" w:rsidRDefault="00C61A57" w:rsidP="00717619">
            <w:pPr>
              <w:jc w:val="center"/>
            </w:pPr>
            <w:r>
              <w:t>Entrada analógica</w:t>
            </w:r>
          </w:p>
        </w:tc>
        <w:tc>
          <w:tcPr>
            <w:tcW w:w="0" w:type="auto"/>
          </w:tcPr>
          <w:p w14:paraId="22B4D510" w14:textId="1D56236D" w:rsidR="00717619" w:rsidRDefault="00C61A57" w:rsidP="00717619">
            <w:pPr>
              <w:jc w:val="center"/>
            </w:pPr>
            <w:r>
              <w:t>Entrada del canal 3</w:t>
            </w:r>
          </w:p>
        </w:tc>
      </w:tr>
      <w:tr w:rsidR="00C61A57" w14:paraId="0FAE4060" w14:textId="77777777" w:rsidTr="00C61A57">
        <w:trPr>
          <w:jc w:val="center"/>
        </w:trPr>
        <w:tc>
          <w:tcPr>
            <w:tcW w:w="0" w:type="auto"/>
          </w:tcPr>
          <w:p w14:paraId="5A804F4D" w14:textId="0B0A72C2" w:rsidR="00C61A57" w:rsidRDefault="00C61A57" w:rsidP="00C61A57">
            <w:pPr>
              <w:jc w:val="center"/>
            </w:pPr>
            <w:r>
              <w:t>10</w:t>
            </w:r>
          </w:p>
        </w:tc>
        <w:tc>
          <w:tcPr>
            <w:tcW w:w="0" w:type="auto"/>
          </w:tcPr>
          <w:p w14:paraId="076F2F78" w14:textId="23AC8134" w:rsidR="00C61A57" w:rsidRDefault="00C61A57" w:rsidP="00C61A57">
            <w:pPr>
              <w:jc w:val="center"/>
            </w:pPr>
            <w:r>
              <w:t>CH2</w:t>
            </w:r>
          </w:p>
        </w:tc>
        <w:tc>
          <w:tcPr>
            <w:tcW w:w="0" w:type="auto"/>
          </w:tcPr>
          <w:p w14:paraId="4F7CB0AF" w14:textId="47724445" w:rsidR="00C61A57" w:rsidRDefault="00C61A57" w:rsidP="00C61A57">
            <w:pPr>
              <w:jc w:val="center"/>
            </w:pPr>
            <w:r>
              <w:t>Entrada analógica</w:t>
            </w:r>
          </w:p>
        </w:tc>
        <w:tc>
          <w:tcPr>
            <w:tcW w:w="0" w:type="auto"/>
          </w:tcPr>
          <w:p w14:paraId="7D931C36" w14:textId="71B215B5" w:rsidR="00C61A57" w:rsidRDefault="00C61A57" w:rsidP="00C61A57">
            <w:pPr>
              <w:jc w:val="center"/>
            </w:pPr>
            <w:r>
              <w:t>Entrada del canal 2</w:t>
            </w:r>
          </w:p>
        </w:tc>
      </w:tr>
      <w:tr w:rsidR="00C61A57" w14:paraId="4A7BC817" w14:textId="77777777" w:rsidTr="00C61A57">
        <w:trPr>
          <w:jc w:val="center"/>
        </w:trPr>
        <w:tc>
          <w:tcPr>
            <w:tcW w:w="0" w:type="auto"/>
          </w:tcPr>
          <w:p w14:paraId="2AE866FD" w14:textId="1B80BABF" w:rsidR="00C61A57" w:rsidRDefault="00C61A57" w:rsidP="00C61A57">
            <w:pPr>
              <w:jc w:val="center"/>
            </w:pPr>
            <w:r>
              <w:t>11</w:t>
            </w:r>
          </w:p>
        </w:tc>
        <w:tc>
          <w:tcPr>
            <w:tcW w:w="0" w:type="auto"/>
          </w:tcPr>
          <w:p w14:paraId="30C3AFA8" w14:textId="2C21411B" w:rsidR="00C61A57" w:rsidRDefault="00C61A57" w:rsidP="00C61A57">
            <w:pPr>
              <w:jc w:val="center"/>
            </w:pPr>
            <w:r>
              <w:t>CH1</w:t>
            </w:r>
          </w:p>
        </w:tc>
        <w:tc>
          <w:tcPr>
            <w:tcW w:w="0" w:type="auto"/>
          </w:tcPr>
          <w:p w14:paraId="5E369F43" w14:textId="2B6729E4" w:rsidR="00C61A57" w:rsidRDefault="00C61A57" w:rsidP="00C61A57">
            <w:pPr>
              <w:jc w:val="center"/>
            </w:pPr>
            <w:r>
              <w:t>Entrada analógica</w:t>
            </w:r>
          </w:p>
        </w:tc>
        <w:tc>
          <w:tcPr>
            <w:tcW w:w="0" w:type="auto"/>
          </w:tcPr>
          <w:p w14:paraId="7088C85F" w14:textId="71EE84D3" w:rsidR="00C61A57" w:rsidRDefault="00C61A57" w:rsidP="00C61A57">
            <w:pPr>
              <w:jc w:val="center"/>
            </w:pPr>
            <w:r>
              <w:t>Entrada del canal 1</w:t>
            </w:r>
          </w:p>
        </w:tc>
      </w:tr>
      <w:tr w:rsidR="00C61A57" w14:paraId="3772F767" w14:textId="77777777" w:rsidTr="00C61A57">
        <w:trPr>
          <w:jc w:val="center"/>
        </w:trPr>
        <w:tc>
          <w:tcPr>
            <w:tcW w:w="0" w:type="auto"/>
          </w:tcPr>
          <w:p w14:paraId="09B803A2" w14:textId="05A0A2DA" w:rsidR="00C61A57" w:rsidRDefault="00C61A57" w:rsidP="00C61A57">
            <w:pPr>
              <w:jc w:val="center"/>
            </w:pPr>
            <w:r>
              <w:t>12</w:t>
            </w:r>
          </w:p>
        </w:tc>
        <w:tc>
          <w:tcPr>
            <w:tcW w:w="0" w:type="auto"/>
          </w:tcPr>
          <w:p w14:paraId="73701931" w14:textId="6D9EA144" w:rsidR="00C61A57" w:rsidRDefault="00C61A57" w:rsidP="00C61A57">
            <w:pPr>
              <w:jc w:val="center"/>
            </w:pPr>
            <w:r>
              <w:t>CH0</w:t>
            </w:r>
          </w:p>
        </w:tc>
        <w:tc>
          <w:tcPr>
            <w:tcW w:w="0" w:type="auto"/>
          </w:tcPr>
          <w:p w14:paraId="2E83679C" w14:textId="466960F1" w:rsidR="00C61A57" w:rsidRDefault="00C61A57" w:rsidP="00C61A57">
            <w:pPr>
              <w:jc w:val="center"/>
            </w:pPr>
            <w:r>
              <w:t>Entrada analógica</w:t>
            </w:r>
          </w:p>
        </w:tc>
        <w:tc>
          <w:tcPr>
            <w:tcW w:w="0" w:type="auto"/>
          </w:tcPr>
          <w:p w14:paraId="022A9A6D" w14:textId="6136E9FA" w:rsidR="00C61A57" w:rsidRDefault="00C61A57" w:rsidP="00C61A57">
            <w:pPr>
              <w:jc w:val="center"/>
            </w:pPr>
            <w:r>
              <w:t>Entrada del canal 0</w:t>
            </w:r>
          </w:p>
        </w:tc>
      </w:tr>
      <w:tr w:rsidR="00C61A57" w14:paraId="360BB981" w14:textId="77777777" w:rsidTr="00C61A57">
        <w:trPr>
          <w:jc w:val="center"/>
        </w:trPr>
        <w:tc>
          <w:tcPr>
            <w:tcW w:w="0" w:type="auto"/>
          </w:tcPr>
          <w:p w14:paraId="5089FFEA" w14:textId="1A1D8FD4" w:rsidR="00C61A57" w:rsidRDefault="00C61A57" w:rsidP="00C61A57">
            <w:pPr>
              <w:jc w:val="center"/>
            </w:pPr>
            <w:r>
              <w:t>13</w:t>
            </w:r>
          </w:p>
        </w:tc>
        <w:tc>
          <w:tcPr>
            <w:tcW w:w="0" w:type="auto"/>
          </w:tcPr>
          <w:p w14:paraId="592B8827" w14:textId="3DE3B9A0" w:rsidR="00C61A57" w:rsidRDefault="00C61A57" w:rsidP="00C61A57">
            <w:pPr>
              <w:jc w:val="center"/>
            </w:pPr>
            <w:r>
              <w:t>MUXOUT</w:t>
            </w:r>
          </w:p>
        </w:tc>
        <w:tc>
          <w:tcPr>
            <w:tcW w:w="0" w:type="auto"/>
          </w:tcPr>
          <w:p w14:paraId="76131954" w14:textId="2E3221FF" w:rsidR="00C61A57" w:rsidRDefault="00C61A57" w:rsidP="00C61A57">
            <w:pPr>
              <w:jc w:val="center"/>
            </w:pPr>
            <w:r>
              <w:t>Salida analógica</w:t>
            </w:r>
          </w:p>
        </w:tc>
        <w:tc>
          <w:tcPr>
            <w:tcW w:w="0" w:type="auto"/>
          </w:tcPr>
          <w:p w14:paraId="55BFB190" w14:textId="01C09B30" w:rsidR="00C61A57" w:rsidRDefault="00C61A57" w:rsidP="00C61A57">
            <w:pPr>
              <w:jc w:val="center"/>
            </w:pPr>
            <w:r>
              <w:t>Salida del multiplexor</w:t>
            </w:r>
          </w:p>
        </w:tc>
      </w:tr>
      <w:tr w:rsidR="00C61A57" w14:paraId="54A7860F" w14:textId="77777777" w:rsidTr="00C61A57">
        <w:trPr>
          <w:jc w:val="center"/>
        </w:trPr>
        <w:tc>
          <w:tcPr>
            <w:tcW w:w="0" w:type="auto"/>
          </w:tcPr>
          <w:p w14:paraId="7AD85BAF" w14:textId="19A309A7" w:rsidR="00C61A57" w:rsidRDefault="00C61A57" w:rsidP="00C61A57">
            <w:pPr>
              <w:jc w:val="center"/>
            </w:pPr>
            <w:r>
              <w:t>14</w:t>
            </w:r>
          </w:p>
        </w:tc>
        <w:tc>
          <w:tcPr>
            <w:tcW w:w="0" w:type="auto"/>
          </w:tcPr>
          <w:p w14:paraId="59422FE6" w14:textId="56D6ED28" w:rsidR="00C61A57" w:rsidRDefault="00C61A57" w:rsidP="00C61A57">
            <w:pPr>
              <w:jc w:val="center"/>
            </w:pPr>
            <w:r>
              <w:t>ADCIN</w:t>
            </w:r>
          </w:p>
        </w:tc>
        <w:tc>
          <w:tcPr>
            <w:tcW w:w="0" w:type="auto"/>
          </w:tcPr>
          <w:p w14:paraId="5B3476F9" w14:textId="5FA8533D" w:rsidR="00C61A57" w:rsidRDefault="00C61A57" w:rsidP="00C61A57">
            <w:pPr>
              <w:jc w:val="center"/>
            </w:pPr>
            <w:r>
              <w:t>Entrada analógica</w:t>
            </w:r>
          </w:p>
        </w:tc>
        <w:tc>
          <w:tcPr>
            <w:tcW w:w="0" w:type="auto"/>
          </w:tcPr>
          <w:p w14:paraId="06C5284B" w14:textId="318EB1EE" w:rsidR="00C61A57" w:rsidRDefault="00C61A57" w:rsidP="00C61A57">
            <w:pPr>
              <w:jc w:val="center"/>
            </w:pPr>
            <w:r>
              <w:t>Entrada del ADC</w:t>
            </w:r>
          </w:p>
        </w:tc>
      </w:tr>
      <w:tr w:rsidR="00C61A57" w14:paraId="16E719A0" w14:textId="77777777" w:rsidTr="00C61A57">
        <w:trPr>
          <w:jc w:val="center"/>
        </w:trPr>
        <w:tc>
          <w:tcPr>
            <w:tcW w:w="0" w:type="auto"/>
          </w:tcPr>
          <w:p w14:paraId="39CECBDC" w14:textId="4AFDD297" w:rsidR="00C61A57" w:rsidRDefault="00C61A57" w:rsidP="00C61A57">
            <w:pPr>
              <w:jc w:val="center"/>
            </w:pPr>
            <w:r>
              <w:t>15</w:t>
            </w:r>
          </w:p>
        </w:tc>
        <w:tc>
          <w:tcPr>
            <w:tcW w:w="0" w:type="auto"/>
          </w:tcPr>
          <w:p w14:paraId="4D6F8BAA" w14:textId="5991894B" w:rsidR="00C61A57" w:rsidRDefault="00C61A57" w:rsidP="00C61A57">
            <w:pPr>
              <w:jc w:val="center"/>
            </w:pPr>
            <w:r>
              <w:t>AVDD</w:t>
            </w:r>
          </w:p>
        </w:tc>
        <w:tc>
          <w:tcPr>
            <w:tcW w:w="0" w:type="auto"/>
          </w:tcPr>
          <w:p w14:paraId="4B4DE34E" w14:textId="3B9C7937" w:rsidR="00C61A57" w:rsidRDefault="00C61A57" w:rsidP="00C61A57">
            <w:pPr>
              <w:jc w:val="center"/>
            </w:pPr>
            <w:r>
              <w:t>Analógica</w:t>
            </w:r>
          </w:p>
        </w:tc>
        <w:tc>
          <w:tcPr>
            <w:tcW w:w="0" w:type="auto"/>
          </w:tcPr>
          <w:p w14:paraId="06160C6B" w14:textId="5AC0C232" w:rsidR="00C61A57" w:rsidRDefault="00C61A57" w:rsidP="00C61A57">
            <w:pPr>
              <w:jc w:val="center"/>
            </w:pPr>
            <w:r>
              <w:t>Alimentación analógica</w:t>
            </w:r>
          </w:p>
        </w:tc>
      </w:tr>
      <w:tr w:rsidR="00C61A57" w14:paraId="3B774CCF" w14:textId="77777777" w:rsidTr="00C61A57">
        <w:trPr>
          <w:jc w:val="center"/>
        </w:trPr>
        <w:tc>
          <w:tcPr>
            <w:tcW w:w="0" w:type="auto"/>
          </w:tcPr>
          <w:p w14:paraId="3ACEBDCE" w14:textId="2F7D66B3" w:rsidR="00C61A57" w:rsidRDefault="00C61A57" w:rsidP="00C61A57">
            <w:pPr>
              <w:jc w:val="center"/>
            </w:pPr>
            <w:r>
              <w:lastRenderedPageBreak/>
              <w:t>16</w:t>
            </w:r>
          </w:p>
        </w:tc>
        <w:tc>
          <w:tcPr>
            <w:tcW w:w="0" w:type="auto"/>
          </w:tcPr>
          <w:p w14:paraId="285467E5" w14:textId="5F09546F" w:rsidR="00C61A57" w:rsidRDefault="00C61A57" w:rsidP="00C61A57">
            <w:pPr>
              <w:jc w:val="center"/>
            </w:pPr>
            <w:r>
              <w:t>DVDD</w:t>
            </w:r>
          </w:p>
        </w:tc>
        <w:tc>
          <w:tcPr>
            <w:tcW w:w="0" w:type="auto"/>
          </w:tcPr>
          <w:p w14:paraId="492290C9" w14:textId="6C704C06" w:rsidR="00C61A57" w:rsidRDefault="00C61A57" w:rsidP="00C61A57">
            <w:pPr>
              <w:jc w:val="center"/>
            </w:pPr>
            <w:r>
              <w:t>Digital</w:t>
            </w:r>
          </w:p>
        </w:tc>
        <w:tc>
          <w:tcPr>
            <w:tcW w:w="0" w:type="auto"/>
          </w:tcPr>
          <w:p w14:paraId="4E194BA1" w14:textId="3D932D57" w:rsidR="00C61A57" w:rsidRDefault="00C61A57" w:rsidP="00C61A57">
            <w:pPr>
              <w:keepNext/>
              <w:jc w:val="center"/>
            </w:pPr>
            <w:r>
              <w:t>Alimentación digital</w:t>
            </w:r>
          </w:p>
        </w:tc>
      </w:tr>
    </w:tbl>
    <w:p w14:paraId="74AD0E09" w14:textId="0093D94D" w:rsidR="00717619" w:rsidRDefault="00C61A57" w:rsidP="00C61A57">
      <w:pPr>
        <w:pStyle w:val="Descripcin"/>
        <w:jc w:val="center"/>
      </w:pPr>
      <w:bookmarkStart w:id="337" w:name="_Toc46255260"/>
      <w:r>
        <w:t xml:space="preserve">Tabla </w:t>
      </w:r>
      <w:fldSimple w:instr=" SEQ Tabla \* ARABIC ">
        <w:r w:rsidR="00772B0E">
          <w:rPr>
            <w:noProof/>
          </w:rPr>
          <w:t>4</w:t>
        </w:r>
      </w:fldSimple>
      <w:r>
        <w:t>: Pinout ADS7924</w:t>
      </w:r>
      <w:bookmarkEnd w:id="337"/>
    </w:p>
    <w:p w14:paraId="17C20A7A" w14:textId="77777777" w:rsidR="00B74484" w:rsidRDefault="00B74484" w:rsidP="00C912DC">
      <w:pPr>
        <w:pStyle w:val="Textoindependiente"/>
      </w:pPr>
    </w:p>
    <w:p w14:paraId="51B45518" w14:textId="35B26463" w:rsidR="000E1765" w:rsidRDefault="00C912DC" w:rsidP="00C912DC">
      <w:pPr>
        <w:pStyle w:val="Textoindependiente"/>
      </w:pPr>
      <w:r>
        <w:t>Tiene un error de offset de hasta 5 LSBs con una deriva térmica de 0.01 LSB/</w:t>
      </w:r>
      <w:r w:rsidRPr="00C912DC">
        <w:t>°C</w:t>
      </w:r>
      <w:r>
        <w:t xml:space="preserve"> y un error de ganancia de hasta el 0.2% con una deriva térmica de 0.6ppm/</w:t>
      </w:r>
      <w:r w:rsidRPr="00C912DC">
        <w:t>°C</w:t>
      </w:r>
      <w:r>
        <w:t>.</w:t>
      </w:r>
      <w:r w:rsidR="001D574E">
        <w:t xml:space="preserve"> Su diagrama de transición de código lo podemos ver en la figura 36, el cual corresponde al típico conversor con cuantificación uniforme</w:t>
      </w:r>
      <w:r w:rsidR="00FD5691">
        <w:t xml:space="preserve"> salvo para el último.</w:t>
      </w:r>
    </w:p>
    <w:p w14:paraId="70EEFF72" w14:textId="47887EBB" w:rsidR="00BC4118" w:rsidRDefault="00BC4118" w:rsidP="00C912DC">
      <w:pPr>
        <w:pStyle w:val="Textoindependiente"/>
      </w:pPr>
      <w:r>
        <w:t>En la figura</w:t>
      </w:r>
      <w:r w:rsidR="006914A9">
        <w:t xml:space="preserve"> 3</w:t>
      </w:r>
      <w:r w:rsidR="00CB4CF2">
        <w:t>8</w:t>
      </w:r>
      <w:r w:rsidR="006914A9">
        <w:t xml:space="preserve"> podemos ver el esquemático final del ADS7924 en KiCad. Del cual podemos destacar lo siguiente:</w:t>
      </w:r>
    </w:p>
    <w:p w14:paraId="4F8FA4E7" w14:textId="545F5C42" w:rsidR="006914A9" w:rsidRDefault="006914A9" w:rsidP="00920BFA">
      <w:pPr>
        <w:pStyle w:val="Textoindependiente"/>
        <w:numPr>
          <w:ilvl w:val="0"/>
          <w:numId w:val="49"/>
        </w:numPr>
      </w:pPr>
      <w:r>
        <w:t>Aunque el conversor admite hasta 6V en su entrada</w:t>
      </w:r>
      <w:r w:rsidR="00F62C15">
        <w:t>, para la analógica</w:t>
      </w:r>
      <w:r>
        <w:t xml:space="preserve"> se ha utilizado un regulador de baja caída de tensión para estabilizar esa tensión, ya que los conversores son muy sensibles a las variaciones en la alimentación</w:t>
      </w:r>
      <w:r w:rsidR="00C23E31">
        <w:t xml:space="preserve"> haciéndonos perder precisión</w:t>
      </w:r>
      <w:r>
        <w:t>. La salida del LDO es de 3.3V.</w:t>
      </w:r>
    </w:p>
    <w:p w14:paraId="1362A07C" w14:textId="2C4C073B" w:rsidR="00F62C15" w:rsidRDefault="00F62C15" w:rsidP="00920BFA">
      <w:pPr>
        <w:pStyle w:val="Textoindependiente"/>
        <w:numPr>
          <w:ilvl w:val="0"/>
          <w:numId w:val="49"/>
        </w:numPr>
      </w:pPr>
      <w:r>
        <w:t>También se ha dado la opción a modificar el valor de referencia del conversor mediante un pin externo “AREF” filtrado mediante un núcleo de ferrita y condensadores de desacoplo.</w:t>
      </w:r>
    </w:p>
    <w:p w14:paraId="78775C92" w14:textId="62512C96" w:rsidR="00F62C15" w:rsidRDefault="00F62C15" w:rsidP="00920BFA">
      <w:pPr>
        <w:pStyle w:val="Textoindependiente"/>
        <w:numPr>
          <w:ilvl w:val="0"/>
          <w:numId w:val="49"/>
        </w:numPr>
      </w:pPr>
      <w:r>
        <w:t>La alimentación digital se ha separado de la analógica y se ha utilizado los 3.3V del sistema con condensadores de desacoplo. Esta tensión es para la circuitería digital del conversor y no es tan crítica como la anterior</w:t>
      </w:r>
      <w:r w:rsidR="002F1BF6">
        <w:t>, su único requisito es que sea igual o menor que la analógica</w:t>
      </w:r>
      <w:r>
        <w:t>.</w:t>
      </w:r>
    </w:p>
    <w:p w14:paraId="0EB84E03" w14:textId="7BBE1F46" w:rsidR="00F62C15" w:rsidRDefault="00F62C15" w:rsidP="00920BFA">
      <w:pPr>
        <w:pStyle w:val="Textoindependiente"/>
        <w:numPr>
          <w:ilvl w:val="0"/>
          <w:numId w:val="49"/>
        </w:numPr>
      </w:pPr>
      <w:r>
        <w:t>Se han incluido las resistencias de pull-up típicas de una línea I2C.</w:t>
      </w:r>
    </w:p>
    <w:p w14:paraId="47C2AD27" w14:textId="4F34AB69" w:rsidR="00F62C15" w:rsidRDefault="00F62C15" w:rsidP="00920BFA">
      <w:pPr>
        <w:pStyle w:val="Textoindependiente"/>
        <w:numPr>
          <w:ilvl w:val="0"/>
          <w:numId w:val="49"/>
        </w:numPr>
      </w:pPr>
      <w:r>
        <w:t>Las entradas analógicas se han protegido con unas resistencias serie de 100Ω.</w:t>
      </w:r>
    </w:p>
    <w:p w14:paraId="3B8E2AA4" w14:textId="1AF547B3" w:rsidR="00C70AA6" w:rsidRPr="00C70AA6" w:rsidRDefault="002F1BF6" w:rsidP="00920BFA">
      <w:pPr>
        <w:pStyle w:val="Textoindependiente"/>
        <w:numPr>
          <w:ilvl w:val="0"/>
          <w:numId w:val="49"/>
        </w:numPr>
      </w:pPr>
      <w:r>
        <w:t>Para la PCB se separará la parte analógica de la digital para evitar interferencias</w:t>
      </w:r>
      <w:r w:rsidR="00E576C2">
        <w:t xml:space="preserve"> como se muestra en la figura 38</w:t>
      </w:r>
      <w:r>
        <w:t xml:space="preserve">. Se hablará de ello con más detalle en el apartado </w:t>
      </w:r>
      <w:r w:rsidRPr="002F1BF6">
        <w:rPr>
          <w:i/>
          <w:iCs/>
        </w:rPr>
        <w:fldChar w:fldCharType="begin"/>
      </w:r>
      <w:r w:rsidRPr="002F1BF6">
        <w:rPr>
          <w:i/>
          <w:iCs/>
        </w:rPr>
        <w:instrText xml:space="preserve"> REF _Ref45878116 \h  \* MERGEFORMAT </w:instrText>
      </w:r>
      <w:r w:rsidRPr="002F1BF6">
        <w:rPr>
          <w:i/>
          <w:iCs/>
        </w:rPr>
      </w:r>
      <w:r w:rsidRPr="002F1BF6">
        <w:rPr>
          <w:i/>
          <w:iCs/>
        </w:rPr>
        <w:fldChar w:fldCharType="separate"/>
      </w:r>
      <w:r w:rsidRPr="002F1BF6">
        <w:rPr>
          <w:i/>
          <w:iCs/>
        </w:rPr>
        <w:t>Placa de circuito impreso</w:t>
      </w:r>
      <w:r w:rsidRPr="002F1BF6">
        <w:rPr>
          <w:i/>
          <w:iCs/>
        </w:rPr>
        <w:fldChar w:fldCharType="end"/>
      </w:r>
      <w:r>
        <w:rPr>
          <w:i/>
          <w:iCs/>
        </w:rPr>
        <w:t>.</w:t>
      </w:r>
    </w:p>
    <w:p w14:paraId="3E7D4838" w14:textId="77777777" w:rsidR="001D574E" w:rsidRDefault="001D574E" w:rsidP="001D574E">
      <w:pPr>
        <w:pStyle w:val="Textoindependiente"/>
        <w:keepNext/>
        <w:jc w:val="center"/>
      </w:pPr>
      <w:r w:rsidRPr="001D574E">
        <w:rPr>
          <w:noProof/>
        </w:rPr>
        <w:lastRenderedPageBreak/>
        <w:drawing>
          <wp:inline distT="0" distB="0" distL="0" distR="0" wp14:anchorId="7CD872B7" wp14:editId="2B226EE1">
            <wp:extent cx="4761051" cy="3051958"/>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6360" cy="3151515"/>
                    </a:xfrm>
                    <a:prstGeom prst="rect">
                      <a:avLst/>
                    </a:prstGeom>
                  </pic:spPr>
                </pic:pic>
              </a:graphicData>
            </a:graphic>
          </wp:inline>
        </w:drawing>
      </w:r>
    </w:p>
    <w:p w14:paraId="0AB5052B" w14:textId="3017C461" w:rsidR="003F297C" w:rsidRPr="003F297C" w:rsidRDefault="001D574E" w:rsidP="003F297C">
      <w:pPr>
        <w:pStyle w:val="Descripcin"/>
        <w:jc w:val="center"/>
      </w:pPr>
      <w:bookmarkStart w:id="338" w:name="_Toc46331674"/>
      <w:r>
        <w:t xml:space="preserve">Figura </w:t>
      </w:r>
      <w:fldSimple w:instr=" SEQ Figura \* ARABIC ">
        <w:r w:rsidR="00000DDA">
          <w:rPr>
            <w:noProof/>
          </w:rPr>
          <w:t>36</w:t>
        </w:r>
      </w:fldSimple>
      <w:r>
        <w:t>: Diagrama de transición de código en el ADS7924</w:t>
      </w:r>
      <w:bookmarkEnd w:id="338"/>
    </w:p>
    <w:p w14:paraId="4B0ECBE5" w14:textId="77777777" w:rsidR="003F297C" w:rsidRDefault="00CB4CF2" w:rsidP="003F297C">
      <w:pPr>
        <w:keepNext/>
        <w:jc w:val="center"/>
      </w:pPr>
      <w:r w:rsidRPr="00E576C2">
        <w:rPr>
          <w:noProof/>
        </w:rPr>
        <w:drawing>
          <wp:inline distT="0" distB="0" distL="0" distR="0" wp14:anchorId="637146F8" wp14:editId="24496770">
            <wp:extent cx="4120738" cy="4281287"/>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8850" cy="4404001"/>
                    </a:xfrm>
                    <a:prstGeom prst="rect">
                      <a:avLst/>
                    </a:prstGeom>
                  </pic:spPr>
                </pic:pic>
              </a:graphicData>
            </a:graphic>
          </wp:inline>
        </w:drawing>
      </w:r>
    </w:p>
    <w:p w14:paraId="7840B9B7" w14:textId="76B64463" w:rsidR="003F297C" w:rsidRPr="003F297C" w:rsidRDefault="003F297C" w:rsidP="003F297C">
      <w:pPr>
        <w:pStyle w:val="Descripcin"/>
        <w:jc w:val="center"/>
      </w:pPr>
      <w:bookmarkStart w:id="339" w:name="_Toc46331675"/>
      <w:r>
        <w:t xml:space="preserve">Figura </w:t>
      </w:r>
      <w:fldSimple w:instr=" SEQ Figura \* ARABIC ">
        <w:r w:rsidR="00000DDA">
          <w:rPr>
            <w:noProof/>
          </w:rPr>
          <w:t>37</w:t>
        </w:r>
      </w:fldSimple>
      <w:r>
        <w:t xml:space="preserve">: </w:t>
      </w:r>
      <w:r w:rsidRPr="005F3F55">
        <w:t>Ejemplo de layout para el ADS7924</w:t>
      </w:r>
      <w:bookmarkEnd w:id="339"/>
    </w:p>
    <w:p w14:paraId="13D989A6" w14:textId="77777777" w:rsidR="00CB4CF2" w:rsidRPr="00CB4CF2" w:rsidRDefault="00CB4CF2" w:rsidP="00CB4CF2"/>
    <w:p w14:paraId="45FC0E89" w14:textId="77777777" w:rsidR="003F297C" w:rsidRDefault="006914A9" w:rsidP="003F297C">
      <w:pPr>
        <w:keepNext/>
        <w:jc w:val="center"/>
      </w:pPr>
      <w:r w:rsidRPr="006914A9">
        <w:rPr>
          <w:noProof/>
        </w:rPr>
        <w:lastRenderedPageBreak/>
        <w:drawing>
          <wp:inline distT="0" distB="0" distL="0" distR="0" wp14:anchorId="30B51589" wp14:editId="583B8D68">
            <wp:extent cx="8277269" cy="5677484"/>
            <wp:effectExtent l="4763"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8284669" cy="5682560"/>
                    </a:xfrm>
                    <a:prstGeom prst="rect">
                      <a:avLst/>
                    </a:prstGeom>
                  </pic:spPr>
                </pic:pic>
              </a:graphicData>
            </a:graphic>
          </wp:inline>
        </w:drawing>
      </w:r>
    </w:p>
    <w:p w14:paraId="6F1AFB00" w14:textId="54EF5B0D" w:rsidR="00096A88" w:rsidRDefault="003F297C" w:rsidP="0014270D">
      <w:pPr>
        <w:pStyle w:val="Descripcin"/>
        <w:jc w:val="center"/>
      </w:pPr>
      <w:bookmarkStart w:id="340" w:name="_Toc46331676"/>
      <w:r>
        <w:t xml:space="preserve">Figura </w:t>
      </w:r>
      <w:fldSimple w:instr=" SEQ Figura \* ARABIC ">
        <w:r w:rsidR="00000DDA">
          <w:rPr>
            <w:noProof/>
          </w:rPr>
          <w:t>38</w:t>
        </w:r>
      </w:fldSimple>
      <w:r>
        <w:t xml:space="preserve">: </w:t>
      </w:r>
      <w:r w:rsidRPr="007D1E66">
        <w:t>Esquemático del ADC en KiCad</w:t>
      </w:r>
      <w:bookmarkEnd w:id="340"/>
      <w:r w:rsidR="00E576C2">
        <w:tab/>
      </w:r>
    </w:p>
    <w:p w14:paraId="6AA73428" w14:textId="0072978E" w:rsidR="000B067C" w:rsidRPr="00224CCB" w:rsidRDefault="000B067C" w:rsidP="003E394D">
      <w:pPr>
        <w:pStyle w:val="Ttulo3"/>
        <w:numPr>
          <w:ilvl w:val="2"/>
          <w:numId w:val="16"/>
        </w:numPr>
      </w:pPr>
      <w:bookmarkStart w:id="341" w:name="_Ref45791494"/>
      <w:bookmarkStart w:id="342" w:name="_Toc46255179"/>
      <w:r w:rsidRPr="00224CCB">
        <w:lastRenderedPageBreak/>
        <w:t>VGA</w:t>
      </w:r>
      <w:bookmarkEnd w:id="341"/>
      <w:bookmarkEnd w:id="342"/>
    </w:p>
    <w:p w14:paraId="70ABD603" w14:textId="16058E43" w:rsidR="00B7758E" w:rsidRDefault="00B7758E" w:rsidP="00B7758E"/>
    <w:p w14:paraId="4FD3B502" w14:textId="69C36118" w:rsidR="00616A6F" w:rsidRDefault="00B7758E" w:rsidP="00C912DC">
      <w:pPr>
        <w:pStyle w:val="Textoindependienteprimerasangra"/>
      </w:pPr>
      <w:r>
        <w:t xml:space="preserve">VGA [50] es un </w:t>
      </w:r>
      <w:r w:rsidR="000148A8">
        <w:t>estándar gráfico</w:t>
      </w:r>
      <w:r>
        <w:t xml:space="preserve"> frecuentemente utilizado en monitores, tarjetas gráficas y en placas FPGA</w:t>
      </w:r>
      <w:r w:rsidR="000148A8">
        <w:t xml:space="preserve"> para transmitir señales de video</w:t>
      </w:r>
      <w:r>
        <w:t xml:space="preserve">. Diseñado por IBM en 1987, transmite su información </w:t>
      </w:r>
      <w:r w:rsidR="000148A8">
        <w:t>de forma analógica mediante 3 señales para RGB y 2 señales de sincronismo. Utiliza un conector D-SUB de 15 pines en 3 filas (figura 34).</w:t>
      </w:r>
      <w:r w:rsidR="00934697" w:rsidRPr="00934697">
        <w:t xml:space="preserve"> </w:t>
      </w:r>
      <w:r w:rsidR="00934697">
        <w:t xml:space="preserve">Originalmente VGA soportaba una resolución máxima de 600x800 con una profundidad de 8 bits de </w:t>
      </w:r>
      <w:r w:rsidR="00736AA9">
        <w:t>color,</w:t>
      </w:r>
      <w:r w:rsidR="00934697">
        <w:t xml:space="preserve"> pero actualmente admite hasta 2048x1536 pixeles</w:t>
      </w:r>
      <w:r w:rsidR="00284DB4">
        <w:t xml:space="preserve"> con 18 bits de profundidad de color</w:t>
      </w:r>
      <w:r w:rsidR="00934697">
        <w:t>.</w:t>
      </w:r>
      <w:r>
        <w:t xml:space="preserve"> </w:t>
      </w:r>
      <w:r w:rsidR="00F32AAE">
        <w:t xml:space="preserve">Fue sustituido por DVI </w:t>
      </w:r>
      <w:r w:rsidR="00AE03D4">
        <w:t xml:space="preserve">que mezclaba señales digitales y analógicas </w:t>
      </w:r>
      <w:r w:rsidR="00F32AAE">
        <w:t>y a</w:t>
      </w:r>
      <w:r>
        <w:t>ctualmente e</w:t>
      </w:r>
      <w:r w:rsidR="00F32AAE">
        <w:t>stá en</w:t>
      </w:r>
      <w:r>
        <w:t xml:space="preserve"> desuso en electrónica de consumo frente a otros conectores como HDMI o Display Port debido</w:t>
      </w:r>
      <w:r w:rsidR="000148A8">
        <w:t xml:space="preserve"> a que estas proporcionan una mejor calidad de imagen al trabajar </w:t>
      </w:r>
      <w:r w:rsidR="00AE03D4">
        <w:t xml:space="preserve">sólo </w:t>
      </w:r>
      <w:r w:rsidR="000148A8">
        <w:t>con señales digitales.</w:t>
      </w:r>
    </w:p>
    <w:p w14:paraId="6E2F5383" w14:textId="07D3FC53" w:rsidR="00B7758E" w:rsidRDefault="00616A6F" w:rsidP="00616A6F">
      <w:pPr>
        <w:ind w:firstLine="708"/>
        <w:jc w:val="center"/>
      </w:pPr>
      <w:r>
        <w:rPr>
          <w:noProof/>
        </w:rPr>
        <w:drawing>
          <wp:inline distT="0" distB="0" distL="0" distR="0" wp14:anchorId="50349384" wp14:editId="71FB150C">
            <wp:extent cx="2826327" cy="211738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0081" cy="2135184"/>
                    </a:xfrm>
                    <a:prstGeom prst="rect">
                      <a:avLst/>
                    </a:prstGeom>
                    <a:noFill/>
                    <a:ln>
                      <a:noFill/>
                    </a:ln>
                  </pic:spPr>
                </pic:pic>
              </a:graphicData>
            </a:graphic>
          </wp:inline>
        </w:drawing>
      </w:r>
    </w:p>
    <w:p w14:paraId="0A72C56D" w14:textId="051238CF" w:rsidR="00616A6F" w:rsidRPr="00B7758E" w:rsidRDefault="00616A6F" w:rsidP="00616A6F">
      <w:pPr>
        <w:pStyle w:val="Descripcin"/>
        <w:jc w:val="center"/>
      </w:pPr>
      <w:bookmarkStart w:id="343" w:name="_Toc46331677"/>
      <w:r>
        <w:t xml:space="preserve">Figura </w:t>
      </w:r>
      <w:fldSimple w:instr=" SEQ Figura \* ARABIC ">
        <w:r w:rsidR="00000DDA">
          <w:rPr>
            <w:noProof/>
          </w:rPr>
          <w:t>39</w:t>
        </w:r>
      </w:fldSimple>
      <w:r>
        <w:t xml:space="preserve">: </w:t>
      </w:r>
      <w:r w:rsidR="0085207B">
        <w:t>Conector</w:t>
      </w:r>
      <w:r>
        <w:t xml:space="preserve"> VGA D-SUB 15 [</w:t>
      </w:r>
      <w:r w:rsidR="0085207B">
        <w:t>50]</w:t>
      </w:r>
      <w:bookmarkEnd w:id="343"/>
    </w:p>
    <w:p w14:paraId="780096C3" w14:textId="437AD416" w:rsidR="00F32AAE" w:rsidRDefault="00F32AAE" w:rsidP="00C912DC">
      <w:pPr>
        <w:pStyle w:val="Textoindependiente"/>
      </w:pPr>
      <w:r>
        <w:t xml:space="preserve">Sin embargo, debido a lo </w:t>
      </w:r>
      <w:r w:rsidR="00C07391">
        <w:t>barato</w:t>
      </w:r>
      <w:r>
        <w:t xml:space="preserve"> que es de implementar y </w:t>
      </w:r>
      <w:r w:rsidR="00C07391">
        <w:t xml:space="preserve">lo sencillo que es </w:t>
      </w:r>
      <w:r>
        <w:t xml:space="preserve">de </w:t>
      </w:r>
      <w:r w:rsidR="00C07391">
        <w:t>utilizar,</w:t>
      </w:r>
      <w:r>
        <w:t xml:space="preserve"> optaremos por implementarlo en nuestra placa de evaluación. Con ello podremos obtener una señal de video para visualizar en un monitor externo</w:t>
      </w:r>
      <w:r w:rsidR="00C07391">
        <w:t xml:space="preserve"> colores RGB, texto, imágenes de baja resolución o básicamente lo que la aplicación requiera.</w:t>
      </w:r>
    </w:p>
    <w:p w14:paraId="5A2737B1" w14:textId="06C0AE9A" w:rsidR="00C07391" w:rsidRDefault="00C07391" w:rsidP="00C912DC">
      <w:pPr>
        <w:pStyle w:val="Textoindependiente"/>
      </w:pPr>
      <w:r>
        <w:t>En la tabla</w:t>
      </w:r>
      <w:r w:rsidR="009C54DD">
        <w:t xml:space="preserve"> </w:t>
      </w:r>
      <w:r w:rsidR="00DF03E4">
        <w:t xml:space="preserve">4 se indican </w:t>
      </w:r>
      <w:r w:rsidR="009C54DD">
        <w:t>la función de cada pin en un conector VGA</w:t>
      </w:r>
      <w:r w:rsidR="00DF03E4">
        <w:t>.</w:t>
      </w:r>
      <w:r w:rsidR="00D92996">
        <w:t xml:space="preserve"> Nosotros simplemente utilizaremos los 3 pines RGB y los de la señal síncrona horizontal y vertical.</w:t>
      </w:r>
      <w:r w:rsidR="00934697">
        <w:t xml:space="preserve"> </w:t>
      </w:r>
    </w:p>
    <w:p w14:paraId="28F6F628" w14:textId="254E1674" w:rsidR="0085207B" w:rsidRDefault="0085207B" w:rsidP="00C912DC">
      <w:pPr>
        <w:pStyle w:val="Textoindependiente"/>
      </w:pPr>
    </w:p>
    <w:p w14:paraId="3FC02347" w14:textId="49162B0A" w:rsidR="0085207B" w:rsidRDefault="0085207B" w:rsidP="00C912DC">
      <w:pPr>
        <w:pStyle w:val="Textoindependiente"/>
      </w:pPr>
    </w:p>
    <w:p w14:paraId="727E0D13" w14:textId="77777777" w:rsidR="0085207B" w:rsidRDefault="0085207B" w:rsidP="00C912DC">
      <w:pPr>
        <w:pStyle w:val="Textoindependiente"/>
      </w:pPr>
    </w:p>
    <w:tbl>
      <w:tblPr>
        <w:tblStyle w:val="Tablaconcuadrcula"/>
        <w:tblW w:w="0" w:type="auto"/>
        <w:jc w:val="center"/>
        <w:tblLook w:val="04A0" w:firstRow="1" w:lastRow="0" w:firstColumn="1" w:lastColumn="0" w:noHBand="0" w:noVBand="1"/>
      </w:tblPr>
      <w:tblGrid>
        <w:gridCol w:w="1851"/>
        <w:gridCol w:w="1851"/>
        <w:gridCol w:w="2858"/>
      </w:tblGrid>
      <w:tr w:rsidR="009C54DD" w14:paraId="449E8DD9" w14:textId="77777777" w:rsidTr="00087C55">
        <w:trPr>
          <w:jc w:val="center"/>
        </w:trPr>
        <w:tc>
          <w:tcPr>
            <w:tcW w:w="0" w:type="auto"/>
          </w:tcPr>
          <w:p w14:paraId="715E3F81" w14:textId="0BFC7C1E" w:rsidR="009C54DD" w:rsidRDefault="009C54DD" w:rsidP="00087C55">
            <w:pPr>
              <w:jc w:val="center"/>
            </w:pPr>
            <w:r>
              <w:lastRenderedPageBreak/>
              <w:t>Número del pin</w:t>
            </w:r>
          </w:p>
        </w:tc>
        <w:tc>
          <w:tcPr>
            <w:tcW w:w="0" w:type="auto"/>
          </w:tcPr>
          <w:p w14:paraId="47B71EF7" w14:textId="29B275A3" w:rsidR="009C54DD" w:rsidRDefault="009C54DD" w:rsidP="00087C55">
            <w:pPr>
              <w:jc w:val="center"/>
            </w:pPr>
            <w:r>
              <w:t>Nombre del pin</w:t>
            </w:r>
          </w:p>
        </w:tc>
        <w:tc>
          <w:tcPr>
            <w:tcW w:w="0" w:type="auto"/>
          </w:tcPr>
          <w:p w14:paraId="572BC12C" w14:textId="7CDCD93B" w:rsidR="009C54DD" w:rsidRDefault="009C54DD" w:rsidP="00087C55">
            <w:pPr>
              <w:jc w:val="center"/>
            </w:pPr>
            <w:r>
              <w:t>Función del pin</w:t>
            </w:r>
          </w:p>
        </w:tc>
      </w:tr>
      <w:tr w:rsidR="009C54DD" w14:paraId="26F2DE2A" w14:textId="77777777" w:rsidTr="00087C55">
        <w:trPr>
          <w:jc w:val="center"/>
        </w:trPr>
        <w:tc>
          <w:tcPr>
            <w:tcW w:w="0" w:type="auto"/>
          </w:tcPr>
          <w:p w14:paraId="11B4A802" w14:textId="4CE73EB3" w:rsidR="009C54DD" w:rsidRDefault="009C54DD" w:rsidP="00087C55">
            <w:pPr>
              <w:jc w:val="center"/>
            </w:pPr>
            <w:r>
              <w:t>Pin 1</w:t>
            </w:r>
          </w:p>
        </w:tc>
        <w:tc>
          <w:tcPr>
            <w:tcW w:w="0" w:type="auto"/>
          </w:tcPr>
          <w:p w14:paraId="5A9E16F6" w14:textId="53BC3AC0" w:rsidR="009C54DD" w:rsidRDefault="009C54DD" w:rsidP="00087C55">
            <w:pPr>
              <w:jc w:val="center"/>
            </w:pPr>
            <w:r>
              <w:t>RED</w:t>
            </w:r>
          </w:p>
        </w:tc>
        <w:tc>
          <w:tcPr>
            <w:tcW w:w="0" w:type="auto"/>
          </w:tcPr>
          <w:p w14:paraId="7DE3CB15" w14:textId="1C59A0BE" w:rsidR="009C54DD" w:rsidRDefault="009C54DD" w:rsidP="00087C55">
            <w:pPr>
              <w:jc w:val="center"/>
            </w:pPr>
            <w:r>
              <w:t>Canal rojo</w:t>
            </w:r>
          </w:p>
        </w:tc>
      </w:tr>
      <w:tr w:rsidR="009C54DD" w14:paraId="5C809428" w14:textId="77777777" w:rsidTr="00087C55">
        <w:trPr>
          <w:jc w:val="center"/>
        </w:trPr>
        <w:tc>
          <w:tcPr>
            <w:tcW w:w="0" w:type="auto"/>
          </w:tcPr>
          <w:p w14:paraId="4E41BCB6" w14:textId="1D0110C0" w:rsidR="009C54DD" w:rsidRDefault="009C54DD" w:rsidP="00087C55">
            <w:pPr>
              <w:jc w:val="center"/>
            </w:pPr>
            <w:r>
              <w:t>Pin 2</w:t>
            </w:r>
          </w:p>
        </w:tc>
        <w:tc>
          <w:tcPr>
            <w:tcW w:w="0" w:type="auto"/>
          </w:tcPr>
          <w:p w14:paraId="4AF16896" w14:textId="38CB6855" w:rsidR="009C54DD" w:rsidRDefault="009C54DD" w:rsidP="00087C55">
            <w:pPr>
              <w:jc w:val="center"/>
            </w:pPr>
            <w:r>
              <w:t>GREEN</w:t>
            </w:r>
          </w:p>
        </w:tc>
        <w:tc>
          <w:tcPr>
            <w:tcW w:w="0" w:type="auto"/>
          </w:tcPr>
          <w:p w14:paraId="2A460D7F" w14:textId="7685A8F7" w:rsidR="009C54DD" w:rsidRDefault="009C54DD" w:rsidP="00087C55">
            <w:pPr>
              <w:jc w:val="center"/>
            </w:pPr>
            <w:r>
              <w:t>Canal verde</w:t>
            </w:r>
          </w:p>
        </w:tc>
      </w:tr>
      <w:tr w:rsidR="009C54DD" w14:paraId="54C0DC38" w14:textId="77777777" w:rsidTr="00087C55">
        <w:trPr>
          <w:jc w:val="center"/>
        </w:trPr>
        <w:tc>
          <w:tcPr>
            <w:tcW w:w="0" w:type="auto"/>
          </w:tcPr>
          <w:p w14:paraId="4BC0A643" w14:textId="4BDD3DD3" w:rsidR="009C54DD" w:rsidRDefault="009C54DD" w:rsidP="00087C55">
            <w:pPr>
              <w:jc w:val="center"/>
            </w:pPr>
            <w:r>
              <w:t>Pin 3</w:t>
            </w:r>
          </w:p>
        </w:tc>
        <w:tc>
          <w:tcPr>
            <w:tcW w:w="0" w:type="auto"/>
          </w:tcPr>
          <w:p w14:paraId="38B7291D" w14:textId="6AF32E01" w:rsidR="009C54DD" w:rsidRDefault="009C54DD" w:rsidP="00087C55">
            <w:pPr>
              <w:jc w:val="center"/>
            </w:pPr>
            <w:r>
              <w:t>BLUE</w:t>
            </w:r>
          </w:p>
        </w:tc>
        <w:tc>
          <w:tcPr>
            <w:tcW w:w="0" w:type="auto"/>
          </w:tcPr>
          <w:p w14:paraId="65B11007" w14:textId="1EEC858F" w:rsidR="009C54DD" w:rsidRDefault="009C54DD" w:rsidP="00087C55">
            <w:pPr>
              <w:jc w:val="center"/>
            </w:pPr>
            <w:r>
              <w:t>Canal azul</w:t>
            </w:r>
          </w:p>
        </w:tc>
      </w:tr>
      <w:tr w:rsidR="009C54DD" w14:paraId="1B937C0D" w14:textId="77777777" w:rsidTr="00087C55">
        <w:trPr>
          <w:jc w:val="center"/>
        </w:trPr>
        <w:tc>
          <w:tcPr>
            <w:tcW w:w="0" w:type="auto"/>
          </w:tcPr>
          <w:p w14:paraId="05CD3DF8" w14:textId="395B9F09" w:rsidR="009C54DD" w:rsidRDefault="009C54DD" w:rsidP="00087C55">
            <w:pPr>
              <w:jc w:val="center"/>
            </w:pPr>
            <w:r>
              <w:t>Pin 4</w:t>
            </w:r>
          </w:p>
        </w:tc>
        <w:tc>
          <w:tcPr>
            <w:tcW w:w="0" w:type="auto"/>
          </w:tcPr>
          <w:p w14:paraId="2DCEFC9B" w14:textId="0D6BF62A" w:rsidR="009C54DD" w:rsidRDefault="009C54DD" w:rsidP="00087C55">
            <w:pPr>
              <w:jc w:val="center"/>
            </w:pPr>
            <w:r>
              <w:t>N/C</w:t>
            </w:r>
          </w:p>
        </w:tc>
        <w:tc>
          <w:tcPr>
            <w:tcW w:w="0" w:type="auto"/>
          </w:tcPr>
          <w:p w14:paraId="78BD91E8" w14:textId="50CEFFCE" w:rsidR="009C54DD" w:rsidRDefault="009C54DD" w:rsidP="00087C55">
            <w:pPr>
              <w:jc w:val="center"/>
            </w:pPr>
            <w:r>
              <w:t>No conectar</w:t>
            </w:r>
          </w:p>
        </w:tc>
      </w:tr>
      <w:tr w:rsidR="009C54DD" w14:paraId="2A7377F6" w14:textId="77777777" w:rsidTr="00087C55">
        <w:trPr>
          <w:jc w:val="center"/>
        </w:trPr>
        <w:tc>
          <w:tcPr>
            <w:tcW w:w="0" w:type="auto"/>
          </w:tcPr>
          <w:p w14:paraId="040AC17D" w14:textId="4C8B1520" w:rsidR="009C54DD" w:rsidRDefault="009C54DD" w:rsidP="00087C55">
            <w:pPr>
              <w:jc w:val="center"/>
            </w:pPr>
            <w:r>
              <w:t>Pin 5</w:t>
            </w:r>
          </w:p>
        </w:tc>
        <w:tc>
          <w:tcPr>
            <w:tcW w:w="0" w:type="auto"/>
          </w:tcPr>
          <w:p w14:paraId="2BAD85D1" w14:textId="3AC4E965" w:rsidR="009C54DD" w:rsidRDefault="009C54DD" w:rsidP="00087C55">
            <w:pPr>
              <w:jc w:val="center"/>
            </w:pPr>
            <w:r>
              <w:t>GND</w:t>
            </w:r>
          </w:p>
        </w:tc>
        <w:tc>
          <w:tcPr>
            <w:tcW w:w="0" w:type="auto"/>
          </w:tcPr>
          <w:p w14:paraId="3AF37F9D" w14:textId="51129975" w:rsidR="009C54DD" w:rsidRDefault="009C54DD" w:rsidP="00087C55">
            <w:pPr>
              <w:jc w:val="center"/>
            </w:pPr>
            <w:r>
              <w:t>Tierra (HSync)</w:t>
            </w:r>
          </w:p>
        </w:tc>
      </w:tr>
      <w:tr w:rsidR="009C54DD" w14:paraId="10CC54E8" w14:textId="77777777" w:rsidTr="00087C55">
        <w:trPr>
          <w:jc w:val="center"/>
        </w:trPr>
        <w:tc>
          <w:tcPr>
            <w:tcW w:w="0" w:type="auto"/>
          </w:tcPr>
          <w:p w14:paraId="2ACDEE9C" w14:textId="1C3F2DBE" w:rsidR="009C54DD" w:rsidRDefault="009C54DD" w:rsidP="00087C55">
            <w:pPr>
              <w:jc w:val="center"/>
            </w:pPr>
            <w:r>
              <w:t>Pin 6</w:t>
            </w:r>
          </w:p>
        </w:tc>
        <w:tc>
          <w:tcPr>
            <w:tcW w:w="0" w:type="auto"/>
          </w:tcPr>
          <w:p w14:paraId="3947B322" w14:textId="02FE86F5" w:rsidR="009C54DD" w:rsidRDefault="009C54DD" w:rsidP="00087C55">
            <w:pPr>
              <w:jc w:val="center"/>
            </w:pPr>
            <w:r>
              <w:t>RED_RTN</w:t>
            </w:r>
          </w:p>
        </w:tc>
        <w:tc>
          <w:tcPr>
            <w:tcW w:w="0" w:type="auto"/>
          </w:tcPr>
          <w:p w14:paraId="0EAFFEBD" w14:textId="6B1D5906" w:rsidR="009C54DD" w:rsidRDefault="009C54DD" w:rsidP="00087C55">
            <w:pPr>
              <w:jc w:val="center"/>
            </w:pPr>
            <w:r>
              <w:t>Retorno del rojo</w:t>
            </w:r>
          </w:p>
        </w:tc>
      </w:tr>
      <w:tr w:rsidR="009C54DD" w14:paraId="6F22FA71" w14:textId="77777777" w:rsidTr="00087C55">
        <w:trPr>
          <w:jc w:val="center"/>
        </w:trPr>
        <w:tc>
          <w:tcPr>
            <w:tcW w:w="0" w:type="auto"/>
          </w:tcPr>
          <w:p w14:paraId="09E1FD42" w14:textId="006C7432" w:rsidR="009C54DD" w:rsidRDefault="009C54DD" w:rsidP="00087C55">
            <w:pPr>
              <w:jc w:val="center"/>
            </w:pPr>
            <w:r>
              <w:t>Pin 7</w:t>
            </w:r>
          </w:p>
        </w:tc>
        <w:tc>
          <w:tcPr>
            <w:tcW w:w="0" w:type="auto"/>
          </w:tcPr>
          <w:p w14:paraId="3DBD9090" w14:textId="2BC36B77" w:rsidR="009C54DD" w:rsidRDefault="009C54DD" w:rsidP="00087C55">
            <w:pPr>
              <w:jc w:val="center"/>
            </w:pPr>
            <w:r>
              <w:t>GREEN_RTN</w:t>
            </w:r>
          </w:p>
        </w:tc>
        <w:tc>
          <w:tcPr>
            <w:tcW w:w="0" w:type="auto"/>
          </w:tcPr>
          <w:p w14:paraId="2C5FB802" w14:textId="1D8F0874" w:rsidR="009C54DD" w:rsidRDefault="009C54DD" w:rsidP="00087C55">
            <w:pPr>
              <w:jc w:val="center"/>
            </w:pPr>
            <w:r>
              <w:t>Retorno del verde</w:t>
            </w:r>
          </w:p>
        </w:tc>
      </w:tr>
      <w:tr w:rsidR="009C54DD" w14:paraId="24AA9EAD" w14:textId="77777777" w:rsidTr="00087C55">
        <w:trPr>
          <w:jc w:val="center"/>
        </w:trPr>
        <w:tc>
          <w:tcPr>
            <w:tcW w:w="0" w:type="auto"/>
          </w:tcPr>
          <w:p w14:paraId="2BEEB976" w14:textId="14A75A39" w:rsidR="009C54DD" w:rsidRDefault="009C54DD" w:rsidP="00087C55">
            <w:pPr>
              <w:jc w:val="center"/>
            </w:pPr>
            <w:r>
              <w:t>Pin 8</w:t>
            </w:r>
          </w:p>
        </w:tc>
        <w:tc>
          <w:tcPr>
            <w:tcW w:w="0" w:type="auto"/>
          </w:tcPr>
          <w:p w14:paraId="004DB9D0" w14:textId="1B71C424" w:rsidR="009C54DD" w:rsidRDefault="009C54DD" w:rsidP="00087C55">
            <w:pPr>
              <w:jc w:val="center"/>
            </w:pPr>
            <w:r>
              <w:t>BLUE_RTN</w:t>
            </w:r>
          </w:p>
        </w:tc>
        <w:tc>
          <w:tcPr>
            <w:tcW w:w="0" w:type="auto"/>
          </w:tcPr>
          <w:p w14:paraId="40DE2127" w14:textId="29DC4AB0" w:rsidR="009C54DD" w:rsidRDefault="009C54DD" w:rsidP="00087C55">
            <w:pPr>
              <w:jc w:val="center"/>
            </w:pPr>
            <w:r>
              <w:t>Retorno del azul</w:t>
            </w:r>
          </w:p>
        </w:tc>
      </w:tr>
      <w:tr w:rsidR="009C54DD" w14:paraId="219BBDD3" w14:textId="77777777" w:rsidTr="00087C55">
        <w:trPr>
          <w:jc w:val="center"/>
        </w:trPr>
        <w:tc>
          <w:tcPr>
            <w:tcW w:w="0" w:type="auto"/>
          </w:tcPr>
          <w:p w14:paraId="40961BFA" w14:textId="66CA7DE1" w:rsidR="009C54DD" w:rsidRDefault="009C54DD" w:rsidP="00087C55">
            <w:pPr>
              <w:jc w:val="center"/>
            </w:pPr>
            <w:r>
              <w:t>Pin 9</w:t>
            </w:r>
          </w:p>
        </w:tc>
        <w:tc>
          <w:tcPr>
            <w:tcW w:w="0" w:type="auto"/>
          </w:tcPr>
          <w:p w14:paraId="59BC2A73" w14:textId="39135BC1" w:rsidR="009C54DD" w:rsidRDefault="009C54DD" w:rsidP="00087C55">
            <w:pPr>
              <w:jc w:val="center"/>
            </w:pPr>
            <w:r>
              <w:t>+5V</w:t>
            </w:r>
          </w:p>
        </w:tc>
        <w:tc>
          <w:tcPr>
            <w:tcW w:w="0" w:type="auto"/>
          </w:tcPr>
          <w:p w14:paraId="22B55572" w14:textId="137C4C1F" w:rsidR="009C54DD" w:rsidRDefault="009C54DD" w:rsidP="00087C55">
            <w:pPr>
              <w:jc w:val="center"/>
            </w:pPr>
            <w:r>
              <w:t>+5V</w:t>
            </w:r>
          </w:p>
        </w:tc>
      </w:tr>
      <w:tr w:rsidR="009C54DD" w14:paraId="236765F0" w14:textId="77777777" w:rsidTr="00087C55">
        <w:trPr>
          <w:jc w:val="center"/>
        </w:trPr>
        <w:tc>
          <w:tcPr>
            <w:tcW w:w="0" w:type="auto"/>
          </w:tcPr>
          <w:p w14:paraId="6ECDFF19" w14:textId="459D6B66" w:rsidR="009C54DD" w:rsidRDefault="009C54DD" w:rsidP="00087C55">
            <w:pPr>
              <w:jc w:val="center"/>
            </w:pPr>
            <w:r>
              <w:t>Pin 10</w:t>
            </w:r>
          </w:p>
        </w:tc>
        <w:tc>
          <w:tcPr>
            <w:tcW w:w="0" w:type="auto"/>
          </w:tcPr>
          <w:p w14:paraId="6FC04BCE" w14:textId="0F972498" w:rsidR="009C54DD" w:rsidRDefault="009C54DD" w:rsidP="00087C55">
            <w:pPr>
              <w:jc w:val="center"/>
            </w:pPr>
            <w:r>
              <w:t>GND</w:t>
            </w:r>
          </w:p>
        </w:tc>
        <w:tc>
          <w:tcPr>
            <w:tcW w:w="0" w:type="auto"/>
          </w:tcPr>
          <w:p w14:paraId="3F290310" w14:textId="1916EA49" w:rsidR="009C54DD" w:rsidRDefault="009C54DD" w:rsidP="00087C55">
            <w:pPr>
              <w:jc w:val="center"/>
            </w:pPr>
            <w:r>
              <w:t>Tierra (VSync)</w:t>
            </w:r>
          </w:p>
        </w:tc>
      </w:tr>
      <w:tr w:rsidR="009C54DD" w14:paraId="341ADD50" w14:textId="77777777" w:rsidTr="00087C55">
        <w:trPr>
          <w:jc w:val="center"/>
        </w:trPr>
        <w:tc>
          <w:tcPr>
            <w:tcW w:w="0" w:type="auto"/>
          </w:tcPr>
          <w:p w14:paraId="50BE7BF5" w14:textId="6362C1FA" w:rsidR="009C54DD" w:rsidRDefault="009C54DD" w:rsidP="00087C55">
            <w:pPr>
              <w:jc w:val="center"/>
            </w:pPr>
            <w:r>
              <w:t>Pin 11</w:t>
            </w:r>
          </w:p>
        </w:tc>
        <w:tc>
          <w:tcPr>
            <w:tcW w:w="0" w:type="auto"/>
          </w:tcPr>
          <w:p w14:paraId="36A642B1" w14:textId="480BC8D6" w:rsidR="009C54DD" w:rsidRDefault="009C54DD" w:rsidP="00087C55">
            <w:pPr>
              <w:jc w:val="center"/>
            </w:pPr>
            <w:r>
              <w:t>N/C</w:t>
            </w:r>
          </w:p>
        </w:tc>
        <w:tc>
          <w:tcPr>
            <w:tcW w:w="0" w:type="auto"/>
          </w:tcPr>
          <w:p w14:paraId="23594E3A" w14:textId="30F45F55" w:rsidR="009C54DD" w:rsidRDefault="009C54DD" w:rsidP="00087C55">
            <w:pPr>
              <w:jc w:val="center"/>
            </w:pPr>
            <w:r>
              <w:t>No conectar</w:t>
            </w:r>
          </w:p>
        </w:tc>
      </w:tr>
      <w:tr w:rsidR="009C54DD" w14:paraId="263B4A36" w14:textId="77777777" w:rsidTr="00087C55">
        <w:trPr>
          <w:jc w:val="center"/>
        </w:trPr>
        <w:tc>
          <w:tcPr>
            <w:tcW w:w="0" w:type="auto"/>
          </w:tcPr>
          <w:p w14:paraId="05A92287" w14:textId="144C49D9" w:rsidR="009C54DD" w:rsidRDefault="009C54DD" w:rsidP="00087C55">
            <w:pPr>
              <w:jc w:val="center"/>
            </w:pPr>
            <w:r>
              <w:t>Pin 12</w:t>
            </w:r>
          </w:p>
        </w:tc>
        <w:tc>
          <w:tcPr>
            <w:tcW w:w="0" w:type="auto"/>
          </w:tcPr>
          <w:p w14:paraId="449E4E10" w14:textId="301F6B6D" w:rsidR="009C54DD" w:rsidRDefault="009C54DD" w:rsidP="00087C55">
            <w:pPr>
              <w:jc w:val="center"/>
            </w:pPr>
            <w:r>
              <w:t>SDA</w:t>
            </w:r>
          </w:p>
        </w:tc>
        <w:tc>
          <w:tcPr>
            <w:tcW w:w="0" w:type="auto"/>
          </w:tcPr>
          <w:p w14:paraId="08259E6C" w14:textId="43098B11" w:rsidR="009C54DD" w:rsidRDefault="009C54DD" w:rsidP="00087C55">
            <w:pPr>
              <w:jc w:val="center"/>
            </w:pPr>
            <w:r>
              <w:t>Datos I2C</w:t>
            </w:r>
          </w:p>
        </w:tc>
      </w:tr>
      <w:tr w:rsidR="009C54DD" w14:paraId="374CB8AA" w14:textId="77777777" w:rsidTr="00087C55">
        <w:trPr>
          <w:jc w:val="center"/>
        </w:trPr>
        <w:tc>
          <w:tcPr>
            <w:tcW w:w="0" w:type="auto"/>
          </w:tcPr>
          <w:p w14:paraId="4B9ABD34" w14:textId="1570190F" w:rsidR="009C54DD" w:rsidRDefault="009C54DD" w:rsidP="00087C55">
            <w:pPr>
              <w:jc w:val="center"/>
            </w:pPr>
            <w:r>
              <w:t>Pin 13</w:t>
            </w:r>
          </w:p>
        </w:tc>
        <w:tc>
          <w:tcPr>
            <w:tcW w:w="0" w:type="auto"/>
          </w:tcPr>
          <w:p w14:paraId="0A594797" w14:textId="6E8BF2D3" w:rsidR="009C54DD" w:rsidRDefault="009C54DD" w:rsidP="00087C55">
            <w:pPr>
              <w:jc w:val="center"/>
            </w:pPr>
            <w:r>
              <w:t>HSync</w:t>
            </w:r>
          </w:p>
        </w:tc>
        <w:tc>
          <w:tcPr>
            <w:tcW w:w="0" w:type="auto"/>
          </w:tcPr>
          <w:p w14:paraId="1E1C1B36" w14:textId="1377BD37" w:rsidR="009C54DD" w:rsidRDefault="009C54DD" w:rsidP="00087C55">
            <w:pPr>
              <w:jc w:val="center"/>
            </w:pPr>
            <w:r>
              <w:t>Sincronización horizontal</w:t>
            </w:r>
          </w:p>
        </w:tc>
      </w:tr>
      <w:tr w:rsidR="009C54DD" w14:paraId="373502D8" w14:textId="77777777" w:rsidTr="00087C55">
        <w:trPr>
          <w:jc w:val="center"/>
        </w:trPr>
        <w:tc>
          <w:tcPr>
            <w:tcW w:w="0" w:type="auto"/>
          </w:tcPr>
          <w:p w14:paraId="155527A1" w14:textId="0A9EAB2E" w:rsidR="009C54DD" w:rsidRDefault="009C54DD" w:rsidP="00087C55">
            <w:pPr>
              <w:jc w:val="center"/>
            </w:pPr>
            <w:r>
              <w:t>Pin 14</w:t>
            </w:r>
          </w:p>
        </w:tc>
        <w:tc>
          <w:tcPr>
            <w:tcW w:w="0" w:type="auto"/>
          </w:tcPr>
          <w:p w14:paraId="7EDE051B" w14:textId="6FAE9B45" w:rsidR="009C54DD" w:rsidRDefault="009C54DD" w:rsidP="00087C55">
            <w:pPr>
              <w:jc w:val="center"/>
            </w:pPr>
            <w:r>
              <w:t>VSync</w:t>
            </w:r>
          </w:p>
        </w:tc>
        <w:tc>
          <w:tcPr>
            <w:tcW w:w="0" w:type="auto"/>
          </w:tcPr>
          <w:p w14:paraId="2676D0CD" w14:textId="053763D8" w:rsidR="009C54DD" w:rsidRDefault="009C54DD" w:rsidP="00087C55">
            <w:pPr>
              <w:jc w:val="center"/>
            </w:pPr>
            <w:r>
              <w:t>Sincronización vertical</w:t>
            </w:r>
          </w:p>
        </w:tc>
      </w:tr>
      <w:tr w:rsidR="009C54DD" w14:paraId="25A22B09" w14:textId="77777777" w:rsidTr="00087C55">
        <w:trPr>
          <w:jc w:val="center"/>
        </w:trPr>
        <w:tc>
          <w:tcPr>
            <w:tcW w:w="0" w:type="auto"/>
          </w:tcPr>
          <w:p w14:paraId="07BADF0E" w14:textId="59986E68" w:rsidR="009C54DD" w:rsidRDefault="009C54DD" w:rsidP="00087C55">
            <w:pPr>
              <w:jc w:val="center"/>
            </w:pPr>
            <w:r>
              <w:t>Pin 15</w:t>
            </w:r>
          </w:p>
        </w:tc>
        <w:tc>
          <w:tcPr>
            <w:tcW w:w="0" w:type="auto"/>
          </w:tcPr>
          <w:p w14:paraId="270BD39C" w14:textId="1FCEBE16" w:rsidR="009C54DD" w:rsidRDefault="009C54DD" w:rsidP="00087C55">
            <w:pPr>
              <w:jc w:val="center"/>
            </w:pPr>
            <w:r>
              <w:t>SCLA</w:t>
            </w:r>
          </w:p>
        </w:tc>
        <w:tc>
          <w:tcPr>
            <w:tcW w:w="0" w:type="auto"/>
          </w:tcPr>
          <w:p w14:paraId="0BC1D201" w14:textId="20F9EFB0" w:rsidR="009C54DD" w:rsidRDefault="009C54DD" w:rsidP="00087C55">
            <w:pPr>
              <w:keepNext/>
              <w:jc w:val="center"/>
            </w:pPr>
            <w:r>
              <w:t>Velocidad del reloj I2C</w:t>
            </w:r>
          </w:p>
        </w:tc>
      </w:tr>
    </w:tbl>
    <w:p w14:paraId="1D1CE435" w14:textId="3FFFD939" w:rsidR="009C54DD" w:rsidRPr="009C54DD" w:rsidRDefault="009C54DD" w:rsidP="009C54DD">
      <w:pPr>
        <w:pStyle w:val="Descripcin"/>
        <w:jc w:val="center"/>
      </w:pPr>
      <w:bookmarkStart w:id="344" w:name="_Toc46255261"/>
      <w:r>
        <w:t xml:space="preserve">Tabla </w:t>
      </w:r>
      <w:fldSimple w:instr=" SEQ Tabla \* ARABIC ">
        <w:r w:rsidR="00772B0E">
          <w:rPr>
            <w:noProof/>
          </w:rPr>
          <w:t>5</w:t>
        </w:r>
      </w:fldSimple>
      <w:r>
        <w:t>: VGA pinout</w:t>
      </w:r>
      <w:bookmarkEnd w:id="344"/>
    </w:p>
    <w:p w14:paraId="679A24DC" w14:textId="1F85071B" w:rsidR="00797EAF" w:rsidRDefault="007C5439" w:rsidP="00C912DC">
      <w:pPr>
        <w:pStyle w:val="Textoindependiente"/>
      </w:pPr>
      <w:r>
        <w:t xml:space="preserve">El conector VGA se conectará a la FPGA y no al microcontrolador debido a la facilidad que tienen estos dispositivos para mandar las señales que requiere la FPGA. </w:t>
      </w:r>
      <w:r w:rsidR="00797EAF">
        <w:t>A continuación, entraremos un poco más en detalle en las características de estas dos clases de señales y por qué son idóneas para la FPGA.</w:t>
      </w:r>
    </w:p>
    <w:p w14:paraId="29618163" w14:textId="5CB1F187" w:rsidR="007C5439" w:rsidRDefault="00797EAF" w:rsidP="00C912DC">
      <w:pPr>
        <w:pStyle w:val="Textoindependiente"/>
      </w:pPr>
      <w:r>
        <w:t>P</w:t>
      </w:r>
      <w:r w:rsidR="00E85921">
        <w:t>or un lado, l</w:t>
      </w:r>
      <w:r w:rsidR="007C5439">
        <w:t>as señales RGB son señales analógicas cuyo valor máximo debe ser 0.7V. Como la salida de los pines de la FPGA son de 3.3V deberemos de reducirlo a 0.7V. Además</w:t>
      </w:r>
      <w:r w:rsidR="00904999">
        <w:t>, utilizaremos 3 bits para cada color, lo que nos proporcionará una profundidad de color de 512 colores</w:t>
      </w:r>
      <w:r w:rsidR="007C5439">
        <w:t>.</w:t>
      </w:r>
      <w:r>
        <w:t xml:space="preserve"> Para transformar el valor digital a un valor analógico utilizaremos un conversor digital analógico R-2R</w:t>
      </w:r>
      <w:r w:rsidR="00566AB3">
        <w:t xml:space="preserve"> que es barato y sencillo de implementar para palabras pequeñas como </w:t>
      </w:r>
      <w:r w:rsidR="00D84151">
        <w:t>ocurre en</w:t>
      </w:r>
      <w:r w:rsidR="00566AB3">
        <w:t xml:space="preserve"> nuestro caso</w:t>
      </w:r>
      <w:r>
        <w:t>. El circuito se muestra en la figura</w:t>
      </w:r>
      <w:r w:rsidR="00D54600">
        <w:t xml:space="preserve"> 35</w:t>
      </w:r>
      <w:r w:rsidR="003A4CF4">
        <w:t xml:space="preserve"> para el ejemplo de la señal RED</w:t>
      </w:r>
      <w:r w:rsidR="00CA7434">
        <w:t>. Las resistencias se han escogido de forma que:</w:t>
      </w:r>
    </w:p>
    <w:p w14:paraId="33503E4C" w14:textId="5EB52D9D" w:rsidR="00CA7434" w:rsidRDefault="00CA7434" w:rsidP="00920BFA">
      <w:pPr>
        <w:pStyle w:val="Prrafodelista"/>
        <w:numPr>
          <w:ilvl w:val="0"/>
          <w:numId w:val="47"/>
        </w:numPr>
      </w:pPr>
      <w:r>
        <w:t>Cuando todos los bits estén a 1 el valor de Vo sea 0.7V</w:t>
      </w:r>
      <w:r w:rsidR="003A4CF4">
        <w:t>.</w:t>
      </w:r>
    </w:p>
    <w:p w14:paraId="03106CCD" w14:textId="634268F8" w:rsidR="00CA7434" w:rsidRDefault="00CA7434" w:rsidP="00920BFA">
      <w:pPr>
        <w:pStyle w:val="Prrafodelista"/>
        <w:numPr>
          <w:ilvl w:val="0"/>
          <w:numId w:val="47"/>
        </w:numPr>
      </w:pPr>
      <w:r>
        <w:t xml:space="preserve">La resistencia Thévenin vista desde </w:t>
      </w:r>
      <w:r w:rsidR="0058357A">
        <w:t>“RED”</w:t>
      </w:r>
      <w:r>
        <w:t xml:space="preserve"> coincida con la resistencia</w:t>
      </w:r>
      <w:r w:rsidR="003A4CF4">
        <w:t xml:space="preserve"> interna</w:t>
      </w:r>
      <w:r>
        <w:t xml:space="preserve"> de entrada </w:t>
      </w:r>
      <w:r w:rsidR="003A4CF4">
        <w:t>de los monitores VGA (75 Ω)</w:t>
      </w:r>
      <w:r w:rsidR="0058357A">
        <w:t xml:space="preserve"> para mejorar los transitorios en la línea</w:t>
      </w:r>
      <w:r w:rsidR="003A4CF4">
        <w:t>.</w:t>
      </w:r>
    </w:p>
    <w:p w14:paraId="2B192424" w14:textId="1CD6277A" w:rsidR="003A4CF4" w:rsidRDefault="003A4CF4" w:rsidP="00920BFA">
      <w:pPr>
        <w:pStyle w:val="Prrafodelista"/>
        <w:numPr>
          <w:ilvl w:val="0"/>
          <w:numId w:val="47"/>
        </w:numPr>
      </w:pPr>
      <w:r>
        <w:t>Sean valores comerciales.</w:t>
      </w:r>
    </w:p>
    <w:p w14:paraId="2BA32480" w14:textId="77777777" w:rsidR="003A4CF4" w:rsidRDefault="003A4CF4" w:rsidP="0058357A">
      <w:pPr>
        <w:keepNext/>
        <w:jc w:val="center"/>
      </w:pPr>
      <w:r>
        <w:rPr>
          <w:noProof/>
        </w:rPr>
        <w:lastRenderedPageBreak/>
        <w:drawing>
          <wp:inline distT="0" distB="0" distL="0" distR="0" wp14:anchorId="065E71FF" wp14:editId="136D6537">
            <wp:extent cx="5098211" cy="2908810"/>
            <wp:effectExtent l="0" t="0" r="762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2R.jpg"/>
                    <pic:cNvPicPr/>
                  </pic:nvPicPr>
                  <pic:blipFill>
                    <a:blip r:embed="rId57">
                      <a:extLst>
                        <a:ext uri="{28A0092B-C50C-407E-A947-70E740481C1C}">
                          <a14:useLocalDpi xmlns:a14="http://schemas.microsoft.com/office/drawing/2010/main" val="0"/>
                        </a:ext>
                      </a:extLst>
                    </a:blip>
                    <a:stretch>
                      <a:fillRect/>
                    </a:stretch>
                  </pic:blipFill>
                  <pic:spPr>
                    <a:xfrm>
                      <a:off x="0" y="0"/>
                      <a:ext cx="5181376" cy="2956260"/>
                    </a:xfrm>
                    <a:prstGeom prst="rect">
                      <a:avLst/>
                    </a:prstGeom>
                  </pic:spPr>
                </pic:pic>
              </a:graphicData>
            </a:graphic>
          </wp:inline>
        </w:drawing>
      </w:r>
    </w:p>
    <w:p w14:paraId="61ADB3DB" w14:textId="4BF58664" w:rsidR="00D54600" w:rsidRDefault="003A4CF4" w:rsidP="003A4CF4">
      <w:pPr>
        <w:pStyle w:val="Descripcin"/>
        <w:jc w:val="center"/>
      </w:pPr>
      <w:bookmarkStart w:id="345" w:name="_Toc46331678"/>
      <w:r>
        <w:t xml:space="preserve">Figura </w:t>
      </w:r>
      <w:fldSimple w:instr=" SEQ Figura \* ARABIC ">
        <w:r w:rsidR="00000DDA">
          <w:rPr>
            <w:noProof/>
          </w:rPr>
          <w:t>40</w:t>
        </w:r>
      </w:fldSimple>
      <w:r>
        <w:t xml:space="preserve">: </w:t>
      </w:r>
      <w:r w:rsidRPr="009829D0">
        <w:t>Circuito conversor R-2R para la señal</w:t>
      </w:r>
      <w:r>
        <w:rPr>
          <w:noProof/>
        </w:rPr>
        <w:t xml:space="preserve"> RED</w:t>
      </w:r>
      <w:bookmarkEnd w:id="345"/>
    </w:p>
    <w:p w14:paraId="0F5431BD" w14:textId="68C88810" w:rsidR="00E9785C" w:rsidRDefault="0058357A" w:rsidP="0085207B">
      <w:pPr>
        <w:pStyle w:val="Textoindependiente"/>
      </w:pPr>
      <w:r>
        <w:t>Simulando el circuito en LTSpice [51] obtenemos los resultados de la tabla</w:t>
      </w:r>
      <w:r w:rsidR="00C64E34">
        <w:t xml:space="preserve"> 5:</w:t>
      </w:r>
    </w:p>
    <w:p w14:paraId="6434DE29" w14:textId="77777777" w:rsidR="00C64E34" w:rsidRDefault="00C64E34" w:rsidP="00921519"/>
    <w:tbl>
      <w:tblPr>
        <w:tblStyle w:val="Tablaconcuadrcula"/>
        <w:tblW w:w="0" w:type="auto"/>
        <w:jc w:val="center"/>
        <w:tblLook w:val="04A0" w:firstRow="1" w:lastRow="0" w:firstColumn="1" w:lastColumn="0" w:noHBand="0" w:noVBand="1"/>
      </w:tblPr>
      <w:tblGrid>
        <w:gridCol w:w="1040"/>
        <w:gridCol w:w="1040"/>
        <w:gridCol w:w="1040"/>
        <w:gridCol w:w="1187"/>
      </w:tblGrid>
      <w:tr w:rsidR="00E9785C" w14:paraId="1F4EC8DE" w14:textId="77777777" w:rsidTr="001D574E">
        <w:trPr>
          <w:jc w:val="center"/>
        </w:trPr>
        <w:tc>
          <w:tcPr>
            <w:tcW w:w="0" w:type="auto"/>
          </w:tcPr>
          <w:p w14:paraId="281B4A23" w14:textId="02866B17" w:rsidR="00E9785C" w:rsidRDefault="00E9785C" w:rsidP="00E9785C">
            <w:pPr>
              <w:jc w:val="center"/>
            </w:pPr>
            <w:r>
              <w:t>RED_2</w:t>
            </w:r>
          </w:p>
        </w:tc>
        <w:tc>
          <w:tcPr>
            <w:tcW w:w="0" w:type="auto"/>
          </w:tcPr>
          <w:p w14:paraId="56BFFA0B" w14:textId="3A92AD9E" w:rsidR="00E9785C" w:rsidRDefault="00E9785C" w:rsidP="00E9785C">
            <w:pPr>
              <w:jc w:val="center"/>
            </w:pPr>
            <w:r>
              <w:t>RED_1</w:t>
            </w:r>
          </w:p>
        </w:tc>
        <w:tc>
          <w:tcPr>
            <w:tcW w:w="0" w:type="auto"/>
          </w:tcPr>
          <w:p w14:paraId="30C9F72D" w14:textId="5ADC76A2" w:rsidR="00E9785C" w:rsidRDefault="00E9785C" w:rsidP="00E9785C">
            <w:pPr>
              <w:jc w:val="center"/>
            </w:pPr>
            <w:r>
              <w:t>RED_0</w:t>
            </w:r>
          </w:p>
        </w:tc>
        <w:tc>
          <w:tcPr>
            <w:tcW w:w="0" w:type="auto"/>
          </w:tcPr>
          <w:p w14:paraId="34439242" w14:textId="7CC7955D" w:rsidR="00E9785C" w:rsidRDefault="00E9785C" w:rsidP="00E9785C">
            <w:pPr>
              <w:jc w:val="center"/>
            </w:pPr>
            <w:r>
              <w:t>RED (V)</w:t>
            </w:r>
          </w:p>
        </w:tc>
      </w:tr>
      <w:tr w:rsidR="00E9785C" w14:paraId="0AAE1630" w14:textId="77777777" w:rsidTr="001D574E">
        <w:trPr>
          <w:jc w:val="center"/>
        </w:trPr>
        <w:tc>
          <w:tcPr>
            <w:tcW w:w="0" w:type="auto"/>
          </w:tcPr>
          <w:p w14:paraId="74BF2005" w14:textId="79C713AA" w:rsidR="00E9785C" w:rsidRDefault="00E9785C" w:rsidP="00E9785C">
            <w:pPr>
              <w:jc w:val="center"/>
            </w:pPr>
            <w:r>
              <w:t>0</w:t>
            </w:r>
          </w:p>
        </w:tc>
        <w:tc>
          <w:tcPr>
            <w:tcW w:w="0" w:type="auto"/>
          </w:tcPr>
          <w:p w14:paraId="779D8D9F" w14:textId="39F7DBFC" w:rsidR="00E9785C" w:rsidRDefault="00E9785C" w:rsidP="00E9785C">
            <w:pPr>
              <w:jc w:val="center"/>
            </w:pPr>
            <w:r>
              <w:t>0</w:t>
            </w:r>
          </w:p>
        </w:tc>
        <w:tc>
          <w:tcPr>
            <w:tcW w:w="0" w:type="auto"/>
          </w:tcPr>
          <w:p w14:paraId="2C7CACCA" w14:textId="1DE865FE" w:rsidR="00E9785C" w:rsidRDefault="00E9785C" w:rsidP="00E9785C">
            <w:pPr>
              <w:jc w:val="center"/>
            </w:pPr>
            <w:r>
              <w:t>0</w:t>
            </w:r>
          </w:p>
        </w:tc>
        <w:tc>
          <w:tcPr>
            <w:tcW w:w="0" w:type="auto"/>
          </w:tcPr>
          <w:p w14:paraId="39764E7E" w14:textId="204D20E3" w:rsidR="00E9785C" w:rsidRDefault="00E9785C" w:rsidP="00E9785C">
            <w:pPr>
              <w:jc w:val="center"/>
            </w:pPr>
            <w:r>
              <w:t>0</w:t>
            </w:r>
          </w:p>
        </w:tc>
      </w:tr>
      <w:tr w:rsidR="00E9785C" w14:paraId="2B8580A6" w14:textId="77777777" w:rsidTr="001D574E">
        <w:trPr>
          <w:jc w:val="center"/>
        </w:trPr>
        <w:tc>
          <w:tcPr>
            <w:tcW w:w="0" w:type="auto"/>
          </w:tcPr>
          <w:p w14:paraId="1D2E3DB9" w14:textId="654A5772" w:rsidR="00E9785C" w:rsidRDefault="00E9785C" w:rsidP="00E9785C">
            <w:pPr>
              <w:jc w:val="center"/>
            </w:pPr>
            <w:r>
              <w:t>0</w:t>
            </w:r>
          </w:p>
        </w:tc>
        <w:tc>
          <w:tcPr>
            <w:tcW w:w="0" w:type="auto"/>
          </w:tcPr>
          <w:p w14:paraId="5E384B79" w14:textId="633C58F9" w:rsidR="00E9785C" w:rsidRDefault="00E9785C" w:rsidP="00E9785C">
            <w:pPr>
              <w:jc w:val="center"/>
            </w:pPr>
            <w:r>
              <w:t>0</w:t>
            </w:r>
          </w:p>
        </w:tc>
        <w:tc>
          <w:tcPr>
            <w:tcW w:w="0" w:type="auto"/>
          </w:tcPr>
          <w:p w14:paraId="5395DDD1" w14:textId="724F107C" w:rsidR="00E9785C" w:rsidRDefault="00E9785C" w:rsidP="00E9785C">
            <w:pPr>
              <w:jc w:val="center"/>
            </w:pPr>
            <w:r>
              <w:t>1</w:t>
            </w:r>
          </w:p>
        </w:tc>
        <w:tc>
          <w:tcPr>
            <w:tcW w:w="0" w:type="auto"/>
          </w:tcPr>
          <w:p w14:paraId="2FFA2C62" w14:textId="7DE055EE" w:rsidR="00E9785C" w:rsidRDefault="00E9785C" w:rsidP="00E9785C">
            <w:pPr>
              <w:jc w:val="center"/>
            </w:pPr>
            <w:r>
              <w:t>0.100</w:t>
            </w:r>
          </w:p>
        </w:tc>
      </w:tr>
      <w:tr w:rsidR="00E9785C" w14:paraId="0034C0AF" w14:textId="77777777" w:rsidTr="001D574E">
        <w:trPr>
          <w:jc w:val="center"/>
        </w:trPr>
        <w:tc>
          <w:tcPr>
            <w:tcW w:w="0" w:type="auto"/>
          </w:tcPr>
          <w:p w14:paraId="09BEFA88" w14:textId="7009968A" w:rsidR="00E9785C" w:rsidRDefault="00E9785C" w:rsidP="00E9785C">
            <w:pPr>
              <w:jc w:val="center"/>
            </w:pPr>
            <w:r>
              <w:t>0</w:t>
            </w:r>
          </w:p>
        </w:tc>
        <w:tc>
          <w:tcPr>
            <w:tcW w:w="0" w:type="auto"/>
          </w:tcPr>
          <w:p w14:paraId="0F00E19C" w14:textId="12029FF3" w:rsidR="00E9785C" w:rsidRDefault="00E9785C" w:rsidP="00E9785C">
            <w:pPr>
              <w:jc w:val="center"/>
            </w:pPr>
            <w:r>
              <w:t>1</w:t>
            </w:r>
          </w:p>
        </w:tc>
        <w:tc>
          <w:tcPr>
            <w:tcW w:w="0" w:type="auto"/>
          </w:tcPr>
          <w:p w14:paraId="3BA51A00" w14:textId="30B4467C" w:rsidR="00E9785C" w:rsidRDefault="00E9785C" w:rsidP="00E9785C">
            <w:pPr>
              <w:jc w:val="center"/>
            </w:pPr>
            <w:r>
              <w:t>0</w:t>
            </w:r>
          </w:p>
        </w:tc>
        <w:tc>
          <w:tcPr>
            <w:tcW w:w="0" w:type="auto"/>
          </w:tcPr>
          <w:p w14:paraId="3770DF56" w14:textId="73C66D3F" w:rsidR="00E9785C" w:rsidRDefault="00E9785C" w:rsidP="00E9785C">
            <w:pPr>
              <w:jc w:val="center"/>
            </w:pPr>
            <w:r>
              <w:t>0.201</w:t>
            </w:r>
          </w:p>
        </w:tc>
      </w:tr>
      <w:tr w:rsidR="00E9785C" w14:paraId="154DCD45" w14:textId="77777777" w:rsidTr="001D574E">
        <w:trPr>
          <w:jc w:val="center"/>
        </w:trPr>
        <w:tc>
          <w:tcPr>
            <w:tcW w:w="0" w:type="auto"/>
          </w:tcPr>
          <w:p w14:paraId="0C3ECBCD" w14:textId="3AE11C14" w:rsidR="00E9785C" w:rsidRDefault="00E9785C" w:rsidP="00E9785C">
            <w:pPr>
              <w:jc w:val="center"/>
            </w:pPr>
            <w:r>
              <w:t>0</w:t>
            </w:r>
          </w:p>
        </w:tc>
        <w:tc>
          <w:tcPr>
            <w:tcW w:w="0" w:type="auto"/>
          </w:tcPr>
          <w:p w14:paraId="2046A138" w14:textId="7E9DF14B" w:rsidR="00E9785C" w:rsidRDefault="00E9785C" w:rsidP="00E9785C">
            <w:pPr>
              <w:jc w:val="center"/>
            </w:pPr>
            <w:r>
              <w:t>1</w:t>
            </w:r>
          </w:p>
        </w:tc>
        <w:tc>
          <w:tcPr>
            <w:tcW w:w="0" w:type="auto"/>
          </w:tcPr>
          <w:p w14:paraId="02D0B645" w14:textId="2FDBD9FE" w:rsidR="00E9785C" w:rsidRDefault="00E9785C" w:rsidP="00E9785C">
            <w:pPr>
              <w:jc w:val="center"/>
            </w:pPr>
            <w:r>
              <w:t>1</w:t>
            </w:r>
          </w:p>
        </w:tc>
        <w:tc>
          <w:tcPr>
            <w:tcW w:w="0" w:type="auto"/>
          </w:tcPr>
          <w:p w14:paraId="40FBC1FD" w14:textId="75334B38" w:rsidR="00E9785C" w:rsidRDefault="00E9785C" w:rsidP="00E9785C">
            <w:pPr>
              <w:jc w:val="center"/>
            </w:pPr>
            <w:r>
              <w:t>0.302</w:t>
            </w:r>
          </w:p>
        </w:tc>
      </w:tr>
      <w:tr w:rsidR="00E9785C" w14:paraId="42261328" w14:textId="77777777" w:rsidTr="001D574E">
        <w:trPr>
          <w:jc w:val="center"/>
        </w:trPr>
        <w:tc>
          <w:tcPr>
            <w:tcW w:w="0" w:type="auto"/>
          </w:tcPr>
          <w:p w14:paraId="5A5BBA11" w14:textId="68FEED20" w:rsidR="00E9785C" w:rsidRDefault="00E9785C" w:rsidP="00E9785C">
            <w:pPr>
              <w:jc w:val="center"/>
            </w:pPr>
            <w:r>
              <w:t>1</w:t>
            </w:r>
          </w:p>
        </w:tc>
        <w:tc>
          <w:tcPr>
            <w:tcW w:w="0" w:type="auto"/>
          </w:tcPr>
          <w:p w14:paraId="305CF945" w14:textId="601D2D32" w:rsidR="00E9785C" w:rsidRDefault="00E9785C" w:rsidP="00E9785C">
            <w:pPr>
              <w:jc w:val="center"/>
            </w:pPr>
            <w:r>
              <w:t>0</w:t>
            </w:r>
          </w:p>
        </w:tc>
        <w:tc>
          <w:tcPr>
            <w:tcW w:w="0" w:type="auto"/>
          </w:tcPr>
          <w:p w14:paraId="64C8990B" w14:textId="50A3A0CF" w:rsidR="00E9785C" w:rsidRDefault="00E9785C" w:rsidP="00E9785C">
            <w:pPr>
              <w:jc w:val="center"/>
            </w:pPr>
            <w:r>
              <w:t>0</w:t>
            </w:r>
          </w:p>
        </w:tc>
        <w:tc>
          <w:tcPr>
            <w:tcW w:w="0" w:type="auto"/>
          </w:tcPr>
          <w:p w14:paraId="16FB4F83" w14:textId="2DF72E79" w:rsidR="00E9785C" w:rsidRDefault="00E9785C" w:rsidP="00E9785C">
            <w:pPr>
              <w:jc w:val="center"/>
            </w:pPr>
            <w:r>
              <w:t>0.402</w:t>
            </w:r>
          </w:p>
        </w:tc>
      </w:tr>
      <w:tr w:rsidR="00E9785C" w14:paraId="302A96E6" w14:textId="77777777" w:rsidTr="001D574E">
        <w:trPr>
          <w:jc w:val="center"/>
        </w:trPr>
        <w:tc>
          <w:tcPr>
            <w:tcW w:w="0" w:type="auto"/>
          </w:tcPr>
          <w:p w14:paraId="2D87506E" w14:textId="16DBD7DE" w:rsidR="00E9785C" w:rsidRDefault="00E9785C" w:rsidP="00E9785C">
            <w:pPr>
              <w:jc w:val="center"/>
            </w:pPr>
            <w:r>
              <w:t>1</w:t>
            </w:r>
          </w:p>
        </w:tc>
        <w:tc>
          <w:tcPr>
            <w:tcW w:w="0" w:type="auto"/>
          </w:tcPr>
          <w:p w14:paraId="466B5425" w14:textId="0BFE1564" w:rsidR="00E9785C" w:rsidRDefault="00E9785C" w:rsidP="00E9785C">
            <w:pPr>
              <w:jc w:val="center"/>
            </w:pPr>
            <w:r>
              <w:t>0</w:t>
            </w:r>
          </w:p>
        </w:tc>
        <w:tc>
          <w:tcPr>
            <w:tcW w:w="0" w:type="auto"/>
          </w:tcPr>
          <w:p w14:paraId="49B9B2B5" w14:textId="79D39E42" w:rsidR="00E9785C" w:rsidRDefault="00E9785C" w:rsidP="00E9785C">
            <w:pPr>
              <w:jc w:val="center"/>
            </w:pPr>
            <w:r>
              <w:t>1</w:t>
            </w:r>
          </w:p>
        </w:tc>
        <w:tc>
          <w:tcPr>
            <w:tcW w:w="0" w:type="auto"/>
          </w:tcPr>
          <w:p w14:paraId="663C3E30" w14:textId="29F8774C" w:rsidR="00E9785C" w:rsidRDefault="00E9785C" w:rsidP="00E9785C">
            <w:pPr>
              <w:jc w:val="center"/>
            </w:pPr>
            <w:r>
              <w:t>0.504</w:t>
            </w:r>
          </w:p>
        </w:tc>
      </w:tr>
      <w:tr w:rsidR="00E9785C" w14:paraId="32AC31B8" w14:textId="77777777" w:rsidTr="001D574E">
        <w:trPr>
          <w:jc w:val="center"/>
        </w:trPr>
        <w:tc>
          <w:tcPr>
            <w:tcW w:w="0" w:type="auto"/>
          </w:tcPr>
          <w:p w14:paraId="240D032A" w14:textId="0AF52110" w:rsidR="00E9785C" w:rsidRDefault="00E9785C" w:rsidP="00E9785C">
            <w:pPr>
              <w:jc w:val="center"/>
            </w:pPr>
            <w:r>
              <w:t>1</w:t>
            </w:r>
          </w:p>
        </w:tc>
        <w:tc>
          <w:tcPr>
            <w:tcW w:w="0" w:type="auto"/>
          </w:tcPr>
          <w:p w14:paraId="5EBCC473" w14:textId="3B256128" w:rsidR="00E9785C" w:rsidRDefault="00E9785C" w:rsidP="00E9785C">
            <w:pPr>
              <w:jc w:val="center"/>
            </w:pPr>
            <w:r>
              <w:t>1</w:t>
            </w:r>
          </w:p>
        </w:tc>
        <w:tc>
          <w:tcPr>
            <w:tcW w:w="0" w:type="auto"/>
          </w:tcPr>
          <w:p w14:paraId="6CEBB8C3" w14:textId="1E87E72F" w:rsidR="00E9785C" w:rsidRDefault="00E9785C" w:rsidP="00E9785C">
            <w:pPr>
              <w:jc w:val="center"/>
            </w:pPr>
            <w:r>
              <w:t>0</w:t>
            </w:r>
          </w:p>
        </w:tc>
        <w:tc>
          <w:tcPr>
            <w:tcW w:w="0" w:type="auto"/>
          </w:tcPr>
          <w:p w14:paraId="79079356" w14:textId="06008643" w:rsidR="00E9785C" w:rsidRDefault="00E9785C" w:rsidP="00E9785C">
            <w:pPr>
              <w:jc w:val="center"/>
            </w:pPr>
            <w:r>
              <w:t>0.604</w:t>
            </w:r>
          </w:p>
        </w:tc>
      </w:tr>
      <w:tr w:rsidR="00E9785C" w14:paraId="0BD610A9" w14:textId="77777777" w:rsidTr="001D574E">
        <w:trPr>
          <w:jc w:val="center"/>
        </w:trPr>
        <w:tc>
          <w:tcPr>
            <w:tcW w:w="0" w:type="auto"/>
          </w:tcPr>
          <w:p w14:paraId="6CEBF408" w14:textId="79022C3D" w:rsidR="00E9785C" w:rsidRDefault="00E9785C" w:rsidP="00E9785C">
            <w:pPr>
              <w:jc w:val="center"/>
            </w:pPr>
            <w:r>
              <w:t>1</w:t>
            </w:r>
          </w:p>
        </w:tc>
        <w:tc>
          <w:tcPr>
            <w:tcW w:w="0" w:type="auto"/>
          </w:tcPr>
          <w:p w14:paraId="67144454" w14:textId="223F2E9D" w:rsidR="00E9785C" w:rsidRDefault="00E9785C" w:rsidP="00E9785C">
            <w:pPr>
              <w:jc w:val="center"/>
            </w:pPr>
            <w:r>
              <w:t>1</w:t>
            </w:r>
          </w:p>
        </w:tc>
        <w:tc>
          <w:tcPr>
            <w:tcW w:w="0" w:type="auto"/>
          </w:tcPr>
          <w:p w14:paraId="12FC33D7" w14:textId="0AC94978" w:rsidR="00E9785C" w:rsidRDefault="00E9785C" w:rsidP="00E9785C">
            <w:pPr>
              <w:jc w:val="center"/>
            </w:pPr>
            <w:r>
              <w:t>1</w:t>
            </w:r>
          </w:p>
        </w:tc>
        <w:tc>
          <w:tcPr>
            <w:tcW w:w="0" w:type="auto"/>
          </w:tcPr>
          <w:p w14:paraId="0027A448" w14:textId="3BDC9A22" w:rsidR="00E9785C" w:rsidRDefault="00E9785C" w:rsidP="00E9785C">
            <w:pPr>
              <w:keepNext/>
              <w:jc w:val="center"/>
            </w:pPr>
            <w:r>
              <w:t>0.705</w:t>
            </w:r>
          </w:p>
        </w:tc>
      </w:tr>
    </w:tbl>
    <w:p w14:paraId="5C66F638" w14:textId="6D0605CD" w:rsidR="0058357A" w:rsidRDefault="0058357A" w:rsidP="0058357A">
      <w:pPr>
        <w:pStyle w:val="Descripcin"/>
        <w:jc w:val="center"/>
      </w:pPr>
      <w:bookmarkStart w:id="346" w:name="_Toc46255262"/>
      <w:r>
        <w:t xml:space="preserve">Tabla </w:t>
      </w:r>
      <w:fldSimple w:instr=" SEQ Tabla \* ARABIC ">
        <w:r w:rsidR="00772B0E">
          <w:rPr>
            <w:noProof/>
          </w:rPr>
          <w:t>6</w:t>
        </w:r>
      </w:fldSimple>
      <w:r>
        <w:t>: Valores de RED para su correspondiente palabra digital</w:t>
      </w:r>
      <w:bookmarkEnd w:id="346"/>
    </w:p>
    <w:p w14:paraId="0EFB5DD5" w14:textId="77777777" w:rsidR="00D05E78" w:rsidRDefault="00D05E78" w:rsidP="00921519"/>
    <w:p w14:paraId="30F0E84E" w14:textId="741CC696" w:rsidR="007C5439" w:rsidRDefault="00E85921" w:rsidP="00C912DC">
      <w:pPr>
        <w:pStyle w:val="Textoindependiente"/>
      </w:pPr>
      <w:r>
        <w:t>Por otro, l</w:t>
      </w:r>
      <w:r w:rsidR="00921519">
        <w:t>os pines</w:t>
      </w:r>
      <w:r w:rsidR="007C5439">
        <w:t xml:space="preserve"> HSync y VSync</w:t>
      </w:r>
      <w:r w:rsidR="009B2305">
        <w:t xml:space="preserve"> </w:t>
      </w:r>
      <w:r w:rsidR="00921519">
        <w:t>son señales TTL cuyo valor bajo es una tensión inferior a 0.8V y su valor alto es una tensión superior a 2V</w:t>
      </w:r>
      <w:r w:rsidR="00997834">
        <w:t>, por lo que en principio no habría que convertirlas a ningún valor en concreto.</w:t>
      </w:r>
      <w:r w:rsidR="008269D2">
        <w:t xml:space="preserve"> Son las encargadas de la sincronización con la pantalla</w:t>
      </w:r>
      <w:r w:rsidR="00D71B30">
        <w:t>, recorriéndola de izquierda a derecha y de arriba abajo,</w:t>
      </w:r>
      <w:r w:rsidR="008269D2">
        <w:t xml:space="preserve"> y su origen se remonta a las pantallas de rayos catódicos. Estas dos señales son las responsables de que una salida VGA sea tan apropiada para una FPGA dado que </w:t>
      </w:r>
      <w:r w:rsidR="009B2305">
        <w:t xml:space="preserve">en ellas </w:t>
      </w:r>
      <w:r w:rsidR="008269D2">
        <w:t xml:space="preserve">es muy sencillo de generar </w:t>
      </w:r>
      <w:r w:rsidR="009B2305">
        <w:t xml:space="preserve">señales cuadradas controladas en el tiempo. </w:t>
      </w:r>
    </w:p>
    <w:p w14:paraId="3C783AD9" w14:textId="063A5077" w:rsidR="00D05E78" w:rsidRDefault="009B2305" w:rsidP="00C912DC">
      <w:pPr>
        <w:pStyle w:val="Textoindependiente"/>
      </w:pPr>
      <w:r>
        <w:lastRenderedPageBreak/>
        <w:t>La señal comienza en la esquina superior izquierda y recorre la primera fila de la pantalla de izquierda a derecha. Cuando llega al final, transcurre un tiempo hasta que esta vuelve al comienzo de la ahora segunda fila</w:t>
      </w:r>
      <w:r w:rsidR="00D05E78">
        <w:t>, lo que se conoce como tiempo de retorno</w:t>
      </w:r>
      <w:r w:rsidR="00201FB5">
        <w:t xml:space="preserve"> (retrace time)</w:t>
      </w:r>
      <w:r>
        <w:t xml:space="preserve">. </w:t>
      </w:r>
      <w:r w:rsidR="00201FB5">
        <w:t xml:space="preserve">Esto </w:t>
      </w:r>
      <w:r w:rsidR="00D05E78">
        <w:t>obliga a</w:t>
      </w:r>
      <w:r w:rsidR="00201FB5">
        <w:t xml:space="preserve"> que la señal HSync deba estar a cero durante ese tiempo</w:t>
      </w:r>
      <w:r w:rsidR="00B64D50">
        <w:t>. Sin embargo, para centrar la imagen en la pantalla es necesario implementar</w:t>
      </w:r>
      <w:r w:rsidR="00701A0F">
        <w:t xml:space="preserve"> lo que se conoce como front y back porch</w:t>
      </w:r>
      <w:r w:rsidR="00DF5E7C">
        <w:t xml:space="preserve"> (figura 36)</w:t>
      </w:r>
      <w:r w:rsidR="00B64D50">
        <w:t xml:space="preserve">, unos tiempos donde la señal debería a estar a 0 por estar </w:t>
      </w:r>
      <w:r w:rsidR="00B22254">
        <w:t xml:space="preserve">retornando </w:t>
      </w:r>
      <w:r w:rsidR="00B64D50">
        <w:t>pero que sin embargo se fuerza a valor alto</w:t>
      </w:r>
      <w:r w:rsidR="00701A0F">
        <w:t>. Lo mismo ocurre con la señal VSync aunque a menor frecuencia. Tenemos</w:t>
      </w:r>
      <w:r w:rsidR="00DF5E7C">
        <w:t>, por tanto, una región activa de la pantalla y una inactiva, como se muestra en la figura 37.</w:t>
      </w:r>
      <w:r w:rsidR="00B00665">
        <w:t xml:space="preserve"> Estas señales son las que nos permiten conocer en </w:t>
      </w:r>
      <w:r w:rsidR="00E9785C">
        <w:t>qué</w:t>
      </w:r>
      <w:r w:rsidR="00B00665">
        <w:t xml:space="preserve"> lugar de la pantalla estamos en cada momento.</w:t>
      </w:r>
      <w:r w:rsidR="00B64D50">
        <w:t xml:space="preserve"> </w:t>
      </w:r>
    </w:p>
    <w:p w14:paraId="0500CBB4" w14:textId="6B766368" w:rsidR="00D71B30" w:rsidRDefault="00D71B30" w:rsidP="00C912DC">
      <w:pPr>
        <w:pStyle w:val="Textoindependiente"/>
      </w:pPr>
      <w:r>
        <w:t xml:space="preserve">Los tiempos </w:t>
      </w:r>
      <w:r w:rsidR="00E45F30">
        <w:t xml:space="preserve">que </w:t>
      </w:r>
      <w:r>
        <w:t>de</w:t>
      </w:r>
      <w:r w:rsidR="00E45F30">
        <w:t>be tener</w:t>
      </w:r>
      <w:r>
        <w:t xml:space="preserve"> cada </w:t>
      </w:r>
      <w:r w:rsidR="00E45F30">
        <w:t>señal están estandarizados según</w:t>
      </w:r>
      <w:r w:rsidR="009834ED">
        <w:t xml:space="preserve"> la frecuencia de</w:t>
      </w:r>
      <w:r w:rsidR="00D05E78">
        <w:t>l</w:t>
      </w:r>
      <w:r w:rsidR="009834ED">
        <w:t xml:space="preserve"> reloj y</w:t>
      </w:r>
      <w:r w:rsidR="00E45F30">
        <w:t xml:space="preserve"> la resolución y la tasa de refresco del monitor y pueden encontrarse en la web.</w:t>
      </w:r>
    </w:p>
    <w:p w14:paraId="00274DD5" w14:textId="77777777" w:rsidR="00741CD3" w:rsidRDefault="00741CD3" w:rsidP="00B00665">
      <w:pPr>
        <w:keepNext/>
        <w:jc w:val="center"/>
      </w:pPr>
      <w:r w:rsidRPr="00741CD3">
        <w:rPr>
          <w:noProof/>
        </w:rPr>
        <w:drawing>
          <wp:inline distT="0" distB="0" distL="0" distR="0" wp14:anchorId="40DE083B" wp14:editId="385886CC">
            <wp:extent cx="4909252" cy="4692770"/>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3186" cy="4706089"/>
                    </a:xfrm>
                    <a:prstGeom prst="rect">
                      <a:avLst/>
                    </a:prstGeom>
                  </pic:spPr>
                </pic:pic>
              </a:graphicData>
            </a:graphic>
          </wp:inline>
        </w:drawing>
      </w:r>
    </w:p>
    <w:p w14:paraId="3984CE49" w14:textId="6E6044D3" w:rsidR="00741CD3" w:rsidRDefault="00741CD3" w:rsidP="00741CD3">
      <w:pPr>
        <w:pStyle w:val="Descripcin"/>
        <w:jc w:val="center"/>
      </w:pPr>
      <w:bookmarkStart w:id="347" w:name="_Toc46331679"/>
      <w:r>
        <w:t xml:space="preserve">Figura </w:t>
      </w:r>
      <w:fldSimple w:instr=" SEQ Figura \* ARABIC ">
        <w:r w:rsidR="00000DDA">
          <w:rPr>
            <w:noProof/>
          </w:rPr>
          <w:t>41</w:t>
        </w:r>
      </w:fldSimple>
      <w:r>
        <w:t>: Temporización de la señal HSync en VGA</w:t>
      </w:r>
      <w:r w:rsidR="00201FB5">
        <w:t xml:space="preserve"> de 640x480 pixeles</w:t>
      </w:r>
      <w:r w:rsidR="00B00665">
        <w:t xml:space="preserve"> [52]</w:t>
      </w:r>
      <w:bookmarkEnd w:id="347"/>
    </w:p>
    <w:p w14:paraId="14C40CDC" w14:textId="77777777" w:rsidR="00DF5E7C" w:rsidRDefault="00DF5E7C" w:rsidP="00E85921">
      <w:pPr>
        <w:rPr>
          <w:noProof/>
        </w:rPr>
      </w:pPr>
    </w:p>
    <w:p w14:paraId="7844D4C7" w14:textId="77777777" w:rsidR="002F183D" w:rsidRDefault="002F183D" w:rsidP="00B00665">
      <w:pPr>
        <w:keepNext/>
        <w:jc w:val="center"/>
      </w:pPr>
      <w:r>
        <w:rPr>
          <w:noProof/>
        </w:rPr>
        <w:lastRenderedPageBreak/>
        <w:drawing>
          <wp:inline distT="0" distB="0" distL="0" distR="0" wp14:anchorId="10CD34CC" wp14:editId="46A8F6CF">
            <wp:extent cx="5183521" cy="3114136"/>
            <wp:effectExtent l="0" t="0" r="0" b="0"/>
            <wp:docPr id="47" name="Imagen 47" descr="Picture of VGA Blanking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of VGA Blanking Area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2427" cy="3125494"/>
                    </a:xfrm>
                    <a:prstGeom prst="rect">
                      <a:avLst/>
                    </a:prstGeom>
                    <a:noFill/>
                    <a:ln>
                      <a:noFill/>
                    </a:ln>
                  </pic:spPr>
                </pic:pic>
              </a:graphicData>
            </a:graphic>
          </wp:inline>
        </w:drawing>
      </w:r>
    </w:p>
    <w:p w14:paraId="28D688A1" w14:textId="13261EB6" w:rsidR="000B067C" w:rsidRDefault="002F183D" w:rsidP="00820DAB">
      <w:pPr>
        <w:pStyle w:val="Descripcin"/>
        <w:jc w:val="center"/>
      </w:pPr>
      <w:bookmarkStart w:id="348" w:name="_Toc46331680"/>
      <w:r>
        <w:t xml:space="preserve">Figura </w:t>
      </w:r>
      <w:fldSimple w:instr=" SEQ Figura \* ARABIC ">
        <w:r w:rsidR="00000DDA">
          <w:rPr>
            <w:noProof/>
          </w:rPr>
          <w:t>42</w:t>
        </w:r>
      </w:fldSimple>
      <w:r>
        <w:t xml:space="preserve">: </w:t>
      </w:r>
      <w:r w:rsidRPr="00327797">
        <w:t>Regiones activa y no activa</w:t>
      </w:r>
      <w:r>
        <w:t>s</w:t>
      </w:r>
      <w:r w:rsidRPr="00327797">
        <w:t xml:space="preserve"> de una pantalla VGA</w:t>
      </w:r>
      <w:r>
        <w:t xml:space="preserve"> [53]</w:t>
      </w:r>
      <w:bookmarkEnd w:id="348"/>
    </w:p>
    <w:p w14:paraId="56A5A0D9" w14:textId="6958386C" w:rsidR="00AF0704" w:rsidRPr="00D22F6C" w:rsidRDefault="00D22F6C" w:rsidP="00AF0704">
      <w:r w:rsidRPr="00D22F6C">
        <w:t>Por último, se muestra</w:t>
      </w:r>
      <w:r>
        <w:t xml:space="preserve"> en la figura 43 el esquemático del circuito para la salida VGA en KiCad.</w:t>
      </w:r>
    </w:p>
    <w:p w14:paraId="5C060498" w14:textId="77777777" w:rsidR="00D22F6C" w:rsidRDefault="00AF0704" w:rsidP="00D22F6C">
      <w:pPr>
        <w:keepNext/>
        <w:jc w:val="center"/>
      </w:pPr>
      <w:r w:rsidRPr="00AF0704">
        <w:rPr>
          <w:noProof/>
        </w:rPr>
        <w:drawing>
          <wp:inline distT="0" distB="0" distL="0" distR="0" wp14:anchorId="35F3187E" wp14:editId="2446F939">
            <wp:extent cx="4610100" cy="4379161"/>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2389" cy="4381335"/>
                    </a:xfrm>
                    <a:prstGeom prst="rect">
                      <a:avLst/>
                    </a:prstGeom>
                  </pic:spPr>
                </pic:pic>
              </a:graphicData>
            </a:graphic>
          </wp:inline>
        </w:drawing>
      </w:r>
    </w:p>
    <w:p w14:paraId="572B4B50" w14:textId="0484AF82" w:rsidR="00AF0704" w:rsidRPr="00AF0704" w:rsidRDefault="00D22F6C" w:rsidP="00D22F6C">
      <w:pPr>
        <w:pStyle w:val="Descripcin"/>
        <w:jc w:val="center"/>
      </w:pPr>
      <w:bookmarkStart w:id="349" w:name="_Toc46331681"/>
      <w:r>
        <w:t xml:space="preserve">Figura </w:t>
      </w:r>
      <w:fldSimple w:instr=" SEQ Figura \* ARABIC ">
        <w:r w:rsidR="00000DDA">
          <w:rPr>
            <w:noProof/>
          </w:rPr>
          <w:t>43</w:t>
        </w:r>
      </w:fldSimple>
      <w:r>
        <w:t>: Esquemático VGA en KiCad</w:t>
      </w:r>
      <w:bookmarkEnd w:id="349"/>
    </w:p>
    <w:p w14:paraId="700B4A4E" w14:textId="6ADF47B6" w:rsidR="0021598F" w:rsidRDefault="0021598F" w:rsidP="003E394D">
      <w:pPr>
        <w:pStyle w:val="Ttulo2"/>
        <w:numPr>
          <w:ilvl w:val="1"/>
          <w:numId w:val="16"/>
        </w:numPr>
      </w:pPr>
      <w:bookmarkStart w:id="350" w:name="_Toc46255180"/>
      <w:r>
        <w:lastRenderedPageBreak/>
        <w:t xml:space="preserve">Diseño </w:t>
      </w:r>
      <w:r w:rsidR="004D1CEE">
        <w:t xml:space="preserve">del </w:t>
      </w:r>
      <w:r>
        <w:t>microcontrolador y sus periféricos</w:t>
      </w:r>
      <w:bookmarkEnd w:id="350"/>
    </w:p>
    <w:p w14:paraId="718CF811" w14:textId="4246B6AD" w:rsidR="000B067C" w:rsidRDefault="000B067C" w:rsidP="003E394D">
      <w:pPr>
        <w:pStyle w:val="Ttulo3"/>
        <w:numPr>
          <w:ilvl w:val="2"/>
          <w:numId w:val="16"/>
        </w:numPr>
      </w:pPr>
      <w:bookmarkStart w:id="351" w:name="_Ref45791152"/>
      <w:bookmarkStart w:id="352" w:name="_Toc46255181"/>
      <w:r>
        <w:t>Chip STM32</w:t>
      </w:r>
      <w:bookmarkEnd w:id="351"/>
      <w:bookmarkEnd w:id="352"/>
    </w:p>
    <w:p w14:paraId="4A3C2097" w14:textId="77777777" w:rsidR="005C45A3" w:rsidRPr="005C45A3" w:rsidRDefault="005C45A3" w:rsidP="005C45A3"/>
    <w:p w14:paraId="386D1255" w14:textId="527699C3" w:rsidR="000B067C" w:rsidRPr="00224CCB" w:rsidRDefault="000B067C" w:rsidP="000B067C">
      <w:pPr>
        <w:pStyle w:val="Ttulo3"/>
        <w:numPr>
          <w:ilvl w:val="2"/>
          <w:numId w:val="16"/>
        </w:numPr>
      </w:pPr>
      <w:bookmarkStart w:id="353" w:name="_Ref45791258"/>
      <w:bookmarkStart w:id="354" w:name="_Toc46255182"/>
      <w:r w:rsidRPr="00224CCB">
        <w:t>Tarjeta SD</w:t>
      </w:r>
      <w:bookmarkEnd w:id="353"/>
      <w:bookmarkEnd w:id="354"/>
    </w:p>
    <w:p w14:paraId="24F30C98" w14:textId="1B36DF64" w:rsidR="006D0E1F" w:rsidRDefault="006D0E1F" w:rsidP="006D0E1F"/>
    <w:p w14:paraId="2324AD56" w14:textId="667448C4" w:rsidR="006D0E1F" w:rsidRDefault="006D0E1F" w:rsidP="006D0E1F">
      <w:pPr>
        <w:ind w:firstLine="360"/>
      </w:pPr>
      <w:r>
        <w:t xml:space="preserve">SD [55] es un dispositivo en formato de tarjeta de memoria ampliamente utilizado en dispositivos portátiles como smartphones o cámaras digitales. </w:t>
      </w:r>
      <w:r w:rsidR="009A442B">
        <w:t>Fue desarrollado por SanDisk, Panasonic y Toshiba en el año 1999 como una evolución de las tarjetas MMC.</w:t>
      </w:r>
    </w:p>
    <w:p w14:paraId="7F79A597" w14:textId="29B4F874" w:rsidR="0085207B" w:rsidRDefault="009A442B" w:rsidP="0085207B">
      <w:r>
        <w:t>Incorporaremos una ranura para tarjetas microSD en nuestro diseño con el fin de otorgar al mismo de un mecanismo de almacenamiento masivo externo y extraíble.</w:t>
      </w:r>
      <w:r w:rsidR="00D01758">
        <w:t xml:space="preserve"> Gracias a ello el usuario podrá almacenar una gran cantidad de datos procedentes del microcontrolador en la tarjeta y extraerla fácilmente para, por ejemplo, leerlo con posterioridad en un PC u otro dispositivo. O escribir datos en la tarjeta con los que luego el microcontrolador deba operar.</w:t>
      </w:r>
      <w:r w:rsidR="000F5391">
        <w:t xml:space="preserve"> Podemos ver la arquitectura interna de una tarjeta SD en la figura 43.</w:t>
      </w:r>
    </w:p>
    <w:p w14:paraId="6D4BF778" w14:textId="77777777" w:rsidR="000F5391" w:rsidRDefault="000F5391" w:rsidP="000F5391">
      <w:pPr>
        <w:keepNext/>
        <w:jc w:val="center"/>
      </w:pPr>
      <w:r>
        <w:rPr>
          <w:noProof/>
        </w:rPr>
        <w:drawing>
          <wp:inline distT="0" distB="0" distL="0" distR="0" wp14:anchorId="465283E5" wp14:editId="6CED2F3D">
            <wp:extent cx="2774136" cy="3790950"/>
            <wp:effectExtent l="0" t="0" r="7620" b="0"/>
            <wp:docPr id="51" name="Imagen 51" descr="SD Card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 Card Architecture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1053" cy="3800403"/>
                    </a:xfrm>
                    <a:prstGeom prst="rect">
                      <a:avLst/>
                    </a:prstGeom>
                    <a:noFill/>
                    <a:ln>
                      <a:noFill/>
                    </a:ln>
                  </pic:spPr>
                </pic:pic>
              </a:graphicData>
            </a:graphic>
          </wp:inline>
        </w:drawing>
      </w:r>
    </w:p>
    <w:p w14:paraId="653E00E9" w14:textId="0E1A5DF6" w:rsidR="000F5391" w:rsidRDefault="000F5391" w:rsidP="000F5391">
      <w:pPr>
        <w:pStyle w:val="Descripcin"/>
        <w:jc w:val="center"/>
      </w:pPr>
      <w:bookmarkStart w:id="355" w:name="_Toc46331682"/>
      <w:r>
        <w:t xml:space="preserve">Figura </w:t>
      </w:r>
      <w:fldSimple w:instr=" SEQ Figura \* ARABIC ">
        <w:r w:rsidR="00000DDA">
          <w:rPr>
            <w:noProof/>
          </w:rPr>
          <w:t>44</w:t>
        </w:r>
      </w:fldSimple>
      <w:r>
        <w:t>: Arquitectura interna de una tarjeta SD</w:t>
      </w:r>
      <w:bookmarkEnd w:id="355"/>
    </w:p>
    <w:p w14:paraId="3472014D" w14:textId="55A83EC7" w:rsidR="0089117D" w:rsidRDefault="000F5391" w:rsidP="0085207B">
      <w:r>
        <w:lastRenderedPageBreak/>
        <w:t>Una tarjeta SD puede trabajar en modo SD o en modo SPI. Resulta obvio optar por la segunda opción dada la facilidad que tiene nuestro microcontrolador para comunicarse mediante ese protocolo. En la tabla</w:t>
      </w:r>
      <w:r w:rsidR="0089117D">
        <w:t xml:space="preserve"> 7</w:t>
      </w:r>
      <w:r>
        <w:t xml:space="preserve"> se muestra los pines de una tarjeta microSD, así como la función que desempeñan</w:t>
      </w:r>
      <w:r w:rsidR="00736F76">
        <w:t xml:space="preserve"> para el modo SPI</w:t>
      </w:r>
      <w:r>
        <w:t>.</w:t>
      </w:r>
      <w:r w:rsidR="001B0197">
        <w:t xml:space="preserve"> Destacar que la alimentación debe ser a 3.3V, en nuestro caso no habría problema ya que </w:t>
      </w:r>
      <w:r w:rsidR="00224CCB">
        <w:t>la salida de los pines del microcontrolador es</w:t>
      </w:r>
      <w:r w:rsidR="001B0197">
        <w:t xml:space="preserve"> a 3.3V.</w:t>
      </w:r>
    </w:p>
    <w:tbl>
      <w:tblPr>
        <w:tblStyle w:val="Tablaconcuadrcula"/>
        <w:tblW w:w="0" w:type="auto"/>
        <w:jc w:val="center"/>
        <w:tblLook w:val="04A0" w:firstRow="1" w:lastRow="0" w:firstColumn="1" w:lastColumn="0" w:noHBand="0" w:noVBand="1"/>
      </w:tblPr>
      <w:tblGrid>
        <w:gridCol w:w="1160"/>
        <w:gridCol w:w="1470"/>
        <w:gridCol w:w="2509"/>
      </w:tblGrid>
      <w:tr w:rsidR="00736F76" w14:paraId="7B423246" w14:textId="77777777" w:rsidTr="0018734E">
        <w:trPr>
          <w:jc w:val="center"/>
        </w:trPr>
        <w:tc>
          <w:tcPr>
            <w:tcW w:w="0" w:type="auto"/>
          </w:tcPr>
          <w:p w14:paraId="38F019D0" w14:textId="398D5D0B" w:rsidR="00736F76" w:rsidRDefault="00736F76" w:rsidP="0018734E">
            <w:pPr>
              <w:jc w:val="center"/>
            </w:pPr>
            <w:r>
              <w:t>PIN NO.</w:t>
            </w:r>
          </w:p>
        </w:tc>
        <w:tc>
          <w:tcPr>
            <w:tcW w:w="0" w:type="auto"/>
          </w:tcPr>
          <w:p w14:paraId="6E1B25CA" w14:textId="34DCF17E" w:rsidR="00736F76" w:rsidRDefault="00736F76" w:rsidP="0018734E">
            <w:pPr>
              <w:jc w:val="center"/>
            </w:pPr>
            <w:r>
              <w:t>PIN NAME</w:t>
            </w:r>
          </w:p>
        </w:tc>
        <w:tc>
          <w:tcPr>
            <w:tcW w:w="0" w:type="auto"/>
          </w:tcPr>
          <w:p w14:paraId="22859F6F" w14:textId="397C5EEB" w:rsidR="00736F76" w:rsidRDefault="00736F76" w:rsidP="0018734E">
            <w:pPr>
              <w:jc w:val="center"/>
            </w:pPr>
            <w:r>
              <w:t>Descripción</w:t>
            </w:r>
          </w:p>
        </w:tc>
      </w:tr>
      <w:tr w:rsidR="00736F76" w14:paraId="3B8FE64D" w14:textId="77777777" w:rsidTr="0018734E">
        <w:trPr>
          <w:jc w:val="center"/>
        </w:trPr>
        <w:tc>
          <w:tcPr>
            <w:tcW w:w="0" w:type="auto"/>
          </w:tcPr>
          <w:p w14:paraId="358F962D" w14:textId="735235DC" w:rsidR="00736F76" w:rsidRDefault="00736F76" w:rsidP="0018734E">
            <w:pPr>
              <w:jc w:val="center"/>
            </w:pPr>
            <w:r>
              <w:t>1</w:t>
            </w:r>
          </w:p>
        </w:tc>
        <w:tc>
          <w:tcPr>
            <w:tcW w:w="0" w:type="auto"/>
          </w:tcPr>
          <w:p w14:paraId="608101CE" w14:textId="474747B3" w:rsidR="00736F76" w:rsidRDefault="00736F76" w:rsidP="0018734E">
            <w:pPr>
              <w:jc w:val="center"/>
            </w:pPr>
            <w:r>
              <w:t>X</w:t>
            </w:r>
          </w:p>
        </w:tc>
        <w:tc>
          <w:tcPr>
            <w:tcW w:w="0" w:type="auto"/>
          </w:tcPr>
          <w:p w14:paraId="502F2449" w14:textId="325583C8" w:rsidR="00736F76" w:rsidRDefault="00736F76" w:rsidP="0018734E">
            <w:pPr>
              <w:jc w:val="center"/>
            </w:pPr>
            <w:r>
              <w:t>Sin usar en modo SPI</w:t>
            </w:r>
          </w:p>
        </w:tc>
      </w:tr>
      <w:tr w:rsidR="00736F76" w14:paraId="7B5908EB" w14:textId="77777777" w:rsidTr="0018734E">
        <w:trPr>
          <w:jc w:val="center"/>
        </w:trPr>
        <w:tc>
          <w:tcPr>
            <w:tcW w:w="0" w:type="auto"/>
          </w:tcPr>
          <w:p w14:paraId="1A82F363" w14:textId="33E9269E" w:rsidR="00736F76" w:rsidRDefault="00736F76" w:rsidP="0018734E">
            <w:pPr>
              <w:jc w:val="center"/>
            </w:pPr>
            <w:r>
              <w:t>2</w:t>
            </w:r>
          </w:p>
        </w:tc>
        <w:tc>
          <w:tcPr>
            <w:tcW w:w="0" w:type="auto"/>
          </w:tcPr>
          <w:p w14:paraId="2CBFE785" w14:textId="545C4C5B" w:rsidR="00736F76" w:rsidRDefault="00736F76" w:rsidP="0018734E">
            <w:pPr>
              <w:jc w:val="center"/>
            </w:pPr>
            <w:r>
              <w:t>CS</w:t>
            </w:r>
          </w:p>
        </w:tc>
        <w:tc>
          <w:tcPr>
            <w:tcW w:w="0" w:type="auto"/>
          </w:tcPr>
          <w:p w14:paraId="5921A8E4" w14:textId="1125AB02" w:rsidR="00736F76" w:rsidRDefault="00736F76" w:rsidP="0018734E">
            <w:pPr>
              <w:jc w:val="center"/>
            </w:pPr>
            <w:r>
              <w:t>Chip Select</w:t>
            </w:r>
          </w:p>
        </w:tc>
      </w:tr>
      <w:tr w:rsidR="00736F76" w14:paraId="4F9662DA" w14:textId="77777777" w:rsidTr="0018734E">
        <w:trPr>
          <w:jc w:val="center"/>
        </w:trPr>
        <w:tc>
          <w:tcPr>
            <w:tcW w:w="0" w:type="auto"/>
          </w:tcPr>
          <w:p w14:paraId="21B81443" w14:textId="127B523E" w:rsidR="00736F76" w:rsidRDefault="00736F76" w:rsidP="0018734E">
            <w:pPr>
              <w:jc w:val="center"/>
            </w:pPr>
            <w:r>
              <w:t>3</w:t>
            </w:r>
          </w:p>
        </w:tc>
        <w:tc>
          <w:tcPr>
            <w:tcW w:w="0" w:type="auto"/>
          </w:tcPr>
          <w:p w14:paraId="2DEE0F9B" w14:textId="5260A8F3" w:rsidR="00736F76" w:rsidRDefault="00736F76" w:rsidP="0018734E">
            <w:pPr>
              <w:jc w:val="center"/>
            </w:pPr>
            <w:r>
              <w:t>DI</w:t>
            </w:r>
          </w:p>
        </w:tc>
        <w:tc>
          <w:tcPr>
            <w:tcW w:w="0" w:type="auto"/>
          </w:tcPr>
          <w:p w14:paraId="20D968CE" w14:textId="23F1CDB2" w:rsidR="00736F76" w:rsidRDefault="00736F76" w:rsidP="0018734E">
            <w:pPr>
              <w:jc w:val="center"/>
            </w:pPr>
            <w:r>
              <w:t>Data Input</w:t>
            </w:r>
          </w:p>
        </w:tc>
      </w:tr>
      <w:tr w:rsidR="00736F76" w14:paraId="7E0A2213" w14:textId="77777777" w:rsidTr="0018734E">
        <w:trPr>
          <w:jc w:val="center"/>
        </w:trPr>
        <w:tc>
          <w:tcPr>
            <w:tcW w:w="0" w:type="auto"/>
          </w:tcPr>
          <w:p w14:paraId="575B31FD" w14:textId="200EDC02" w:rsidR="00736F76" w:rsidRDefault="00736F76" w:rsidP="0018734E">
            <w:pPr>
              <w:jc w:val="center"/>
            </w:pPr>
            <w:r>
              <w:t>4</w:t>
            </w:r>
          </w:p>
        </w:tc>
        <w:tc>
          <w:tcPr>
            <w:tcW w:w="0" w:type="auto"/>
          </w:tcPr>
          <w:p w14:paraId="6099AD38" w14:textId="0C1B3310" w:rsidR="00736F76" w:rsidRDefault="00736F76" w:rsidP="0018734E">
            <w:pPr>
              <w:jc w:val="center"/>
            </w:pPr>
            <w:r>
              <w:t>VDD</w:t>
            </w:r>
          </w:p>
        </w:tc>
        <w:tc>
          <w:tcPr>
            <w:tcW w:w="0" w:type="auto"/>
          </w:tcPr>
          <w:p w14:paraId="02973648" w14:textId="738C0002" w:rsidR="00736F76" w:rsidRDefault="00736F76" w:rsidP="0018734E">
            <w:pPr>
              <w:jc w:val="center"/>
            </w:pPr>
            <w:r>
              <w:t>Alimentación +3.3V</w:t>
            </w:r>
          </w:p>
        </w:tc>
      </w:tr>
      <w:tr w:rsidR="00736F76" w14:paraId="73B2CC03" w14:textId="77777777" w:rsidTr="0018734E">
        <w:trPr>
          <w:jc w:val="center"/>
        </w:trPr>
        <w:tc>
          <w:tcPr>
            <w:tcW w:w="0" w:type="auto"/>
          </w:tcPr>
          <w:p w14:paraId="65CA1C67" w14:textId="751AF724" w:rsidR="00736F76" w:rsidRDefault="00736F76" w:rsidP="0018734E">
            <w:pPr>
              <w:jc w:val="center"/>
            </w:pPr>
            <w:r>
              <w:t>5</w:t>
            </w:r>
          </w:p>
        </w:tc>
        <w:tc>
          <w:tcPr>
            <w:tcW w:w="0" w:type="auto"/>
          </w:tcPr>
          <w:p w14:paraId="15B082BF" w14:textId="53457FA9" w:rsidR="00736F76" w:rsidRDefault="00736F76" w:rsidP="0018734E">
            <w:pPr>
              <w:jc w:val="center"/>
            </w:pPr>
            <w:r>
              <w:t>SCLK</w:t>
            </w:r>
          </w:p>
        </w:tc>
        <w:tc>
          <w:tcPr>
            <w:tcW w:w="0" w:type="auto"/>
          </w:tcPr>
          <w:p w14:paraId="2F949F5F" w14:textId="0519B342" w:rsidR="00736F76" w:rsidRDefault="00736F76" w:rsidP="0018734E">
            <w:pPr>
              <w:jc w:val="center"/>
            </w:pPr>
            <w:r>
              <w:t>Serial Clock</w:t>
            </w:r>
          </w:p>
        </w:tc>
      </w:tr>
      <w:tr w:rsidR="00736F76" w14:paraId="373537A5" w14:textId="77777777" w:rsidTr="0018734E">
        <w:trPr>
          <w:jc w:val="center"/>
        </w:trPr>
        <w:tc>
          <w:tcPr>
            <w:tcW w:w="0" w:type="auto"/>
          </w:tcPr>
          <w:p w14:paraId="2D497A63" w14:textId="268805AF" w:rsidR="00736F76" w:rsidRDefault="00736F76" w:rsidP="0018734E">
            <w:pPr>
              <w:jc w:val="center"/>
            </w:pPr>
            <w:r>
              <w:t>6</w:t>
            </w:r>
          </w:p>
        </w:tc>
        <w:tc>
          <w:tcPr>
            <w:tcW w:w="0" w:type="auto"/>
          </w:tcPr>
          <w:p w14:paraId="76E905FF" w14:textId="57E94547" w:rsidR="00736F76" w:rsidRDefault="00736F76" w:rsidP="0018734E">
            <w:pPr>
              <w:jc w:val="center"/>
            </w:pPr>
            <w:r>
              <w:t>VSS</w:t>
            </w:r>
          </w:p>
        </w:tc>
        <w:tc>
          <w:tcPr>
            <w:tcW w:w="0" w:type="auto"/>
          </w:tcPr>
          <w:p w14:paraId="64980643" w14:textId="15E83228" w:rsidR="00736F76" w:rsidRDefault="00736F76" w:rsidP="0018734E">
            <w:pPr>
              <w:jc w:val="center"/>
            </w:pPr>
            <w:r>
              <w:t>Ground</w:t>
            </w:r>
          </w:p>
        </w:tc>
      </w:tr>
      <w:tr w:rsidR="00736F76" w14:paraId="2BDD4CC0" w14:textId="77777777" w:rsidTr="0018734E">
        <w:trPr>
          <w:jc w:val="center"/>
        </w:trPr>
        <w:tc>
          <w:tcPr>
            <w:tcW w:w="0" w:type="auto"/>
          </w:tcPr>
          <w:p w14:paraId="0FA47FB9" w14:textId="4B4EC9BD" w:rsidR="00736F76" w:rsidRDefault="00736F76" w:rsidP="0018734E">
            <w:pPr>
              <w:jc w:val="center"/>
            </w:pPr>
            <w:r>
              <w:t>7</w:t>
            </w:r>
          </w:p>
        </w:tc>
        <w:tc>
          <w:tcPr>
            <w:tcW w:w="0" w:type="auto"/>
          </w:tcPr>
          <w:p w14:paraId="34C49A53" w14:textId="2936C44F" w:rsidR="00736F76" w:rsidRDefault="00736F76" w:rsidP="0018734E">
            <w:pPr>
              <w:jc w:val="center"/>
            </w:pPr>
            <w:r>
              <w:t>D0</w:t>
            </w:r>
          </w:p>
        </w:tc>
        <w:tc>
          <w:tcPr>
            <w:tcW w:w="0" w:type="auto"/>
          </w:tcPr>
          <w:p w14:paraId="75612BE1" w14:textId="6102C6F6" w:rsidR="00736F76" w:rsidRDefault="00736F76" w:rsidP="0018734E">
            <w:pPr>
              <w:jc w:val="center"/>
            </w:pPr>
            <w:r>
              <w:t>Data Out</w:t>
            </w:r>
          </w:p>
        </w:tc>
      </w:tr>
      <w:tr w:rsidR="00736F76" w14:paraId="6A7D2678" w14:textId="77777777" w:rsidTr="0018734E">
        <w:trPr>
          <w:jc w:val="center"/>
        </w:trPr>
        <w:tc>
          <w:tcPr>
            <w:tcW w:w="0" w:type="auto"/>
          </w:tcPr>
          <w:p w14:paraId="63D63EE2" w14:textId="289E3639" w:rsidR="00736F76" w:rsidRDefault="00736F76" w:rsidP="0018734E">
            <w:pPr>
              <w:jc w:val="center"/>
            </w:pPr>
            <w:r>
              <w:t>8</w:t>
            </w:r>
          </w:p>
        </w:tc>
        <w:tc>
          <w:tcPr>
            <w:tcW w:w="0" w:type="auto"/>
          </w:tcPr>
          <w:p w14:paraId="2D375BD7" w14:textId="3515D16F" w:rsidR="00736F76" w:rsidRDefault="00736F76" w:rsidP="0018734E">
            <w:pPr>
              <w:jc w:val="center"/>
            </w:pPr>
            <w:r>
              <w:t>X</w:t>
            </w:r>
          </w:p>
        </w:tc>
        <w:tc>
          <w:tcPr>
            <w:tcW w:w="0" w:type="auto"/>
          </w:tcPr>
          <w:p w14:paraId="3FCB049F" w14:textId="49A8EDE7" w:rsidR="00736F76" w:rsidRDefault="00736F76" w:rsidP="0018734E">
            <w:pPr>
              <w:keepNext/>
              <w:jc w:val="center"/>
            </w:pPr>
            <w:r>
              <w:t>Sin usar en modo SPI</w:t>
            </w:r>
          </w:p>
        </w:tc>
      </w:tr>
    </w:tbl>
    <w:p w14:paraId="122C235A" w14:textId="74D43014" w:rsidR="000F5391" w:rsidRDefault="0018734E" w:rsidP="0018734E">
      <w:pPr>
        <w:pStyle w:val="Descripcin"/>
        <w:jc w:val="center"/>
      </w:pPr>
      <w:bookmarkStart w:id="356" w:name="_Toc46255263"/>
      <w:r>
        <w:t xml:space="preserve">Tabla </w:t>
      </w:r>
      <w:fldSimple w:instr=" SEQ Tabla \* ARABIC ">
        <w:r w:rsidR="00772B0E">
          <w:rPr>
            <w:noProof/>
          </w:rPr>
          <w:t>7</w:t>
        </w:r>
      </w:fldSimple>
      <w:r>
        <w:t>: Pinout tarjeta SD en modo SPI</w:t>
      </w:r>
      <w:bookmarkEnd w:id="356"/>
    </w:p>
    <w:p w14:paraId="425BFE5C" w14:textId="549B8D51" w:rsidR="000D15E4" w:rsidRDefault="000D15E4" w:rsidP="000D15E4">
      <w:r>
        <w:t>Para nuestro diseño utilizaremos el slot de la marca Molex [57] de la figura 44. En la figura 45 podemos ver el esquemático del circuito correspondiente.</w:t>
      </w:r>
    </w:p>
    <w:p w14:paraId="77216F95" w14:textId="77777777" w:rsidR="000D15E4" w:rsidRDefault="000D15E4" w:rsidP="000D15E4">
      <w:pPr>
        <w:keepNext/>
        <w:jc w:val="center"/>
      </w:pPr>
      <w:r w:rsidRPr="000D15E4">
        <w:rPr>
          <w:noProof/>
        </w:rPr>
        <w:drawing>
          <wp:inline distT="0" distB="0" distL="0" distR="0" wp14:anchorId="52418A84" wp14:editId="5BA503A4">
            <wp:extent cx="2371725" cy="1784372"/>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93779" cy="1800964"/>
                    </a:xfrm>
                    <a:prstGeom prst="rect">
                      <a:avLst/>
                    </a:prstGeom>
                  </pic:spPr>
                </pic:pic>
              </a:graphicData>
            </a:graphic>
          </wp:inline>
        </w:drawing>
      </w:r>
    </w:p>
    <w:p w14:paraId="6E894D7D" w14:textId="4C2AB329" w:rsidR="000D15E4" w:rsidRDefault="000D15E4" w:rsidP="000D15E4">
      <w:pPr>
        <w:pStyle w:val="Descripcin"/>
        <w:jc w:val="center"/>
      </w:pPr>
      <w:bookmarkStart w:id="357" w:name="_Toc46331683"/>
      <w:r>
        <w:t xml:space="preserve">Figura </w:t>
      </w:r>
      <w:fldSimple w:instr=" SEQ Figura \* ARABIC ">
        <w:r w:rsidR="00000DDA">
          <w:rPr>
            <w:noProof/>
          </w:rPr>
          <w:t>45</w:t>
        </w:r>
      </w:fldSimple>
      <w:r>
        <w:t>: Slot para tarjetas microSD de la marca Molex</w:t>
      </w:r>
      <w:bookmarkEnd w:id="357"/>
    </w:p>
    <w:p w14:paraId="5BE0292A" w14:textId="77777777" w:rsidR="004F0358" w:rsidRDefault="004F0358" w:rsidP="004F0358">
      <w:pPr>
        <w:keepNext/>
        <w:jc w:val="center"/>
      </w:pPr>
      <w:r w:rsidRPr="004F0358">
        <w:rPr>
          <w:noProof/>
        </w:rPr>
        <w:lastRenderedPageBreak/>
        <w:drawing>
          <wp:inline distT="0" distB="0" distL="0" distR="0" wp14:anchorId="6FCE6EFF" wp14:editId="6532C6F0">
            <wp:extent cx="5081279" cy="5810250"/>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9056" cy="5830577"/>
                    </a:xfrm>
                    <a:prstGeom prst="rect">
                      <a:avLst/>
                    </a:prstGeom>
                  </pic:spPr>
                </pic:pic>
              </a:graphicData>
            </a:graphic>
          </wp:inline>
        </w:drawing>
      </w:r>
    </w:p>
    <w:p w14:paraId="2072D4CB" w14:textId="6B293B84" w:rsidR="005A4B6D" w:rsidRDefault="004F0358" w:rsidP="004F0358">
      <w:pPr>
        <w:pStyle w:val="Descripcin"/>
        <w:jc w:val="center"/>
      </w:pPr>
      <w:bookmarkStart w:id="358" w:name="_Toc46331684"/>
      <w:r>
        <w:t xml:space="preserve">Figura </w:t>
      </w:r>
      <w:fldSimple w:instr=" SEQ Figura \* ARABIC ">
        <w:r w:rsidR="00000DDA">
          <w:rPr>
            <w:noProof/>
          </w:rPr>
          <w:t>46</w:t>
        </w:r>
      </w:fldSimple>
      <w:r>
        <w:t>: Esquemático en KiCad para el slot microSD</w:t>
      </w:r>
      <w:bookmarkEnd w:id="358"/>
    </w:p>
    <w:p w14:paraId="293F2560" w14:textId="0EE08934" w:rsidR="004F0358" w:rsidRPr="005A4B6D" w:rsidRDefault="005A4B6D" w:rsidP="005A4B6D">
      <w:pPr>
        <w:rPr>
          <w:i/>
          <w:iCs/>
          <w:color w:val="44546A" w:themeColor="text2"/>
          <w:sz w:val="18"/>
          <w:szCs w:val="18"/>
        </w:rPr>
      </w:pPr>
      <w:r>
        <w:br w:type="page"/>
      </w:r>
    </w:p>
    <w:p w14:paraId="7ABBE856" w14:textId="3CF85619" w:rsidR="002D4EEB" w:rsidRPr="00224CCB" w:rsidRDefault="002D4EEB" w:rsidP="003E394D">
      <w:pPr>
        <w:pStyle w:val="Ttulo2"/>
        <w:numPr>
          <w:ilvl w:val="1"/>
          <w:numId w:val="16"/>
        </w:numPr>
      </w:pPr>
      <w:bookmarkStart w:id="359" w:name="_Ref45363144"/>
      <w:bookmarkStart w:id="360" w:name="_Toc46255183"/>
      <w:r w:rsidRPr="00224CCB">
        <w:lastRenderedPageBreak/>
        <w:t>Programación de los dispositivos</w:t>
      </w:r>
      <w:bookmarkEnd w:id="359"/>
      <w:bookmarkEnd w:id="360"/>
    </w:p>
    <w:p w14:paraId="629CC09E" w14:textId="3296656F" w:rsidR="00EB2B35" w:rsidRDefault="00EB2B35" w:rsidP="00EB2B35"/>
    <w:p w14:paraId="4EBE2CB7" w14:textId="3ED74D9D" w:rsidR="00EB2B35" w:rsidRDefault="00EB2B35" w:rsidP="00676A90">
      <w:pPr>
        <w:ind w:firstLine="360"/>
      </w:pPr>
      <w:r>
        <w:t xml:space="preserve">En este apartado se comentará el circuito encargado para la programación </w:t>
      </w:r>
      <w:r w:rsidR="00676A90">
        <w:t>de la FPGA y del microcontrolador. Como ya hemos mencionado anteriormente, nuestra intención es la compatibilidad con la IceZum Alhambra, por lo que nos basaremos en su implementación.</w:t>
      </w:r>
    </w:p>
    <w:p w14:paraId="24B5A2F2" w14:textId="55023CE6" w:rsidR="00676A90" w:rsidRDefault="00676A90" w:rsidP="00676A90">
      <w:r>
        <w:t>El chip encargado de este proceso será el FT2232H [58]</w:t>
      </w:r>
      <w:r w:rsidR="009973A0">
        <w:t xml:space="preserve"> de la marca FTDI [59]. El dispositivo en cuestión es un conversor USB-serie</w:t>
      </w:r>
      <w:r w:rsidR="00E34F67">
        <w:t xml:space="preserve"> de alta velocidad</w:t>
      </w:r>
      <w:r w:rsidR="009973A0">
        <w:t xml:space="preserve"> frecuentemente utilizado en este tipo de aplicaciones. Con él, podremos mandar y recibir información desde nuestra placa a un ordenador mediante USB. Contiene dos canales y permite la conversión de los datos a diversos protocolos como UART, FIFO, MPSSE (</w:t>
      </w:r>
      <w:r w:rsidR="009973A0" w:rsidRPr="009973A0">
        <w:t>Multi-Protocol Synchronous Serial Engine</w:t>
      </w:r>
      <w:r w:rsidR="009973A0">
        <w:t xml:space="preserve">). Podemos ver un diagrama de bloques del dispositivo en la figura </w:t>
      </w:r>
      <w:r w:rsidR="00E34F67">
        <w:t>47.</w:t>
      </w:r>
    </w:p>
    <w:p w14:paraId="52F01EDB" w14:textId="77777777" w:rsidR="009973A0" w:rsidRDefault="009973A0" w:rsidP="009973A0">
      <w:pPr>
        <w:keepNext/>
      </w:pPr>
      <w:r>
        <w:rPr>
          <w:noProof/>
        </w:rPr>
        <w:drawing>
          <wp:inline distT="0" distB="0" distL="0" distR="0" wp14:anchorId="087F889B" wp14:editId="3945CDD1">
            <wp:extent cx="5400040" cy="438658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386580"/>
                    </a:xfrm>
                    <a:prstGeom prst="rect">
                      <a:avLst/>
                    </a:prstGeom>
                  </pic:spPr>
                </pic:pic>
              </a:graphicData>
            </a:graphic>
          </wp:inline>
        </w:drawing>
      </w:r>
    </w:p>
    <w:p w14:paraId="367D8A44" w14:textId="313EE27D" w:rsidR="009973A0" w:rsidRDefault="009973A0" w:rsidP="009973A0">
      <w:pPr>
        <w:pStyle w:val="Descripcin"/>
        <w:jc w:val="center"/>
      </w:pPr>
      <w:bookmarkStart w:id="361" w:name="_Toc46331685"/>
      <w:r>
        <w:t xml:space="preserve">Figura </w:t>
      </w:r>
      <w:fldSimple w:instr=" SEQ Figura \* ARABIC ">
        <w:r w:rsidR="00000DDA">
          <w:rPr>
            <w:noProof/>
          </w:rPr>
          <w:t>47</w:t>
        </w:r>
      </w:fldSimple>
      <w:r>
        <w:t>: Diagrama de bloques del FTD2232H</w:t>
      </w:r>
      <w:bookmarkEnd w:id="361"/>
    </w:p>
    <w:p w14:paraId="11643420" w14:textId="480D29B3" w:rsidR="009973A0" w:rsidRDefault="00E34F67" w:rsidP="00676A90">
      <w:r>
        <w:t>Todo el protocolo USB se maneja en el chip por lo que el usuario no tiene que preocuparse de programarlo según los estándares USB</w:t>
      </w:r>
      <w:r w:rsidR="009847F9">
        <w:t xml:space="preserve"> correspondientes</w:t>
      </w:r>
      <w:r>
        <w:t>. Para nuestra aplicación configuraremos el dispositivo de la siguiente forma:</w:t>
      </w:r>
    </w:p>
    <w:p w14:paraId="1543CCF4" w14:textId="0750575A" w:rsidR="00E34F67" w:rsidRDefault="00E34F67" w:rsidP="00920BFA">
      <w:pPr>
        <w:pStyle w:val="Prrafodelista"/>
        <w:numPr>
          <w:ilvl w:val="0"/>
          <w:numId w:val="50"/>
        </w:numPr>
      </w:pPr>
      <w:r>
        <w:lastRenderedPageBreak/>
        <w:t xml:space="preserve">Canal </w:t>
      </w:r>
      <w:r w:rsidR="00EE2CC3">
        <w:t>A</w:t>
      </w:r>
      <w:r>
        <w:t xml:space="preserve"> como FIFO para programar la FPGA.</w:t>
      </w:r>
    </w:p>
    <w:p w14:paraId="2B3F1D85" w14:textId="4CFDB48E" w:rsidR="00E34F67" w:rsidRDefault="00E34F67" w:rsidP="00920BFA">
      <w:pPr>
        <w:pStyle w:val="Prrafodelista"/>
        <w:numPr>
          <w:ilvl w:val="0"/>
          <w:numId w:val="50"/>
        </w:numPr>
      </w:pPr>
      <w:r>
        <w:t xml:space="preserve">Canal </w:t>
      </w:r>
      <w:r w:rsidR="00EE2CC3">
        <w:t>B</w:t>
      </w:r>
      <w:r>
        <w:t xml:space="preserve"> como UART para programar el microcontrolador.</w:t>
      </w:r>
    </w:p>
    <w:p w14:paraId="5C8EC865" w14:textId="75DDD634" w:rsidR="00A4549D" w:rsidRDefault="00A4549D" w:rsidP="00E34F67">
      <w:r>
        <w:t>Para la FPGA</w:t>
      </w:r>
      <w:r w:rsidR="00713E82">
        <w:t xml:space="preserve"> ya comentábamos en el apartado </w:t>
      </w:r>
      <w:r w:rsidR="00713E82">
        <w:fldChar w:fldCharType="begin"/>
      </w:r>
      <w:r w:rsidR="00713E82">
        <w:instrText xml:space="preserve"> REF _Ref45535381 \h </w:instrText>
      </w:r>
      <w:r w:rsidR="00713E82">
        <w:fldChar w:fldCharType="separate"/>
      </w:r>
      <w:r w:rsidR="00713E82">
        <w:t>iCE40HX4k</w:t>
      </w:r>
      <w:r w:rsidR="00713E82">
        <w:fldChar w:fldCharType="end"/>
      </w:r>
      <w:r w:rsidR="00713E82">
        <w:t xml:space="preserve"> que</w:t>
      </w:r>
      <w:r w:rsidR="0080192B">
        <w:t xml:space="preserve">, de entre todas </w:t>
      </w:r>
      <w:r w:rsidR="00734E94">
        <w:t>las</w:t>
      </w:r>
      <w:r w:rsidR="0080192B">
        <w:t xml:space="preserve"> opciones</w:t>
      </w:r>
      <w:r w:rsidR="00734E94">
        <w:t xml:space="preserve"> de las que dispone</w:t>
      </w:r>
      <w:r w:rsidR="0080192B">
        <w:t>,</w:t>
      </w:r>
      <w:r w:rsidR="00713E82">
        <w:t xml:space="preserve"> lo implementaríamos mediante una memoria Flash la cual el chip de </w:t>
      </w:r>
      <w:r w:rsidR="00794B38">
        <w:t>la FPGA</w:t>
      </w:r>
      <w:r w:rsidR="00713E82">
        <w:t xml:space="preserve"> leería mediante el banco SPI.</w:t>
      </w:r>
      <w:r w:rsidR="0080192B">
        <w:t xml:space="preserve"> Esta configuración se denomina “SPI Master Configuration Interface”</w:t>
      </w:r>
      <w:r w:rsidR="0026380A">
        <w:t xml:space="preserve"> </w:t>
      </w:r>
      <w:r w:rsidR="0080192B">
        <w:t>[59] ya que la FPGA actúa como máster sobre la memoria Flash</w:t>
      </w:r>
      <w:r w:rsidR="0026380A">
        <w:t xml:space="preserve"> como podemos ver en la figura</w:t>
      </w:r>
    </w:p>
    <w:p w14:paraId="417D9C69" w14:textId="77777777" w:rsidR="0026380A" w:rsidRDefault="0026380A" w:rsidP="0026380A">
      <w:pPr>
        <w:keepNext/>
        <w:jc w:val="center"/>
      </w:pPr>
      <w:r>
        <w:rPr>
          <w:noProof/>
        </w:rPr>
        <w:drawing>
          <wp:inline distT="0" distB="0" distL="0" distR="0" wp14:anchorId="04A772FE" wp14:editId="26F32A4E">
            <wp:extent cx="4295775" cy="24669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5775" cy="2466975"/>
                    </a:xfrm>
                    <a:prstGeom prst="rect">
                      <a:avLst/>
                    </a:prstGeom>
                  </pic:spPr>
                </pic:pic>
              </a:graphicData>
            </a:graphic>
          </wp:inline>
        </w:drawing>
      </w:r>
    </w:p>
    <w:p w14:paraId="0D2A897D" w14:textId="5BFAB0C0" w:rsidR="0026380A" w:rsidRDefault="0026380A" w:rsidP="0026380A">
      <w:pPr>
        <w:pStyle w:val="Descripcin"/>
        <w:jc w:val="center"/>
      </w:pPr>
      <w:bookmarkStart w:id="362" w:name="_Toc46331686"/>
      <w:r>
        <w:t xml:space="preserve">Figura </w:t>
      </w:r>
      <w:fldSimple w:instr=" SEQ Figura \* ARABIC ">
        <w:r w:rsidR="00000DDA">
          <w:rPr>
            <w:noProof/>
          </w:rPr>
          <w:t>48</w:t>
        </w:r>
      </w:fldSimple>
      <w:r>
        <w:t>: Configuración SPI Master</w:t>
      </w:r>
      <w:r w:rsidR="00734E94">
        <w:t xml:space="preserve"> [59]</w:t>
      </w:r>
      <w:bookmarkEnd w:id="362"/>
    </w:p>
    <w:p w14:paraId="0E00BD99" w14:textId="0F78065C" w:rsidR="00B96BD2" w:rsidRDefault="00B96BD2" w:rsidP="00B96BD2">
      <w:r>
        <w:t>La definición de los pines presentes en la figura 48 lo encontramos en la tabla</w:t>
      </w:r>
    </w:p>
    <w:tbl>
      <w:tblPr>
        <w:tblStyle w:val="Tablaconcuadrcula"/>
        <w:tblW w:w="0" w:type="auto"/>
        <w:jc w:val="center"/>
        <w:tblLook w:val="04A0" w:firstRow="1" w:lastRow="0" w:firstColumn="1" w:lastColumn="0" w:noHBand="0" w:noVBand="1"/>
      </w:tblPr>
      <w:tblGrid>
        <w:gridCol w:w="2238"/>
        <w:gridCol w:w="3811"/>
      </w:tblGrid>
      <w:tr w:rsidR="00B96BD2" w14:paraId="0DBE7C51" w14:textId="77777777" w:rsidTr="00B96BD2">
        <w:trPr>
          <w:jc w:val="center"/>
        </w:trPr>
        <w:tc>
          <w:tcPr>
            <w:tcW w:w="0" w:type="auto"/>
          </w:tcPr>
          <w:p w14:paraId="7FBC2954" w14:textId="49662B2B" w:rsidR="00B96BD2" w:rsidRDefault="00B96BD2" w:rsidP="00B96BD2">
            <w:r>
              <w:t>Nombre de la señal</w:t>
            </w:r>
          </w:p>
        </w:tc>
        <w:tc>
          <w:tcPr>
            <w:tcW w:w="0" w:type="auto"/>
          </w:tcPr>
          <w:p w14:paraId="708A8934" w14:textId="51CECE45" w:rsidR="00B96BD2" w:rsidRDefault="00B96BD2" w:rsidP="00B96BD2">
            <w:r>
              <w:t>Descripción</w:t>
            </w:r>
          </w:p>
        </w:tc>
      </w:tr>
      <w:tr w:rsidR="00B96BD2" w14:paraId="66D4806D" w14:textId="77777777" w:rsidTr="00B96BD2">
        <w:trPr>
          <w:jc w:val="center"/>
        </w:trPr>
        <w:tc>
          <w:tcPr>
            <w:tcW w:w="0" w:type="auto"/>
          </w:tcPr>
          <w:p w14:paraId="5FB3DC9B" w14:textId="23C18BE7" w:rsidR="00B96BD2" w:rsidRDefault="00B96BD2" w:rsidP="00B96BD2">
            <w:r>
              <w:t>VCC_SPI</w:t>
            </w:r>
          </w:p>
        </w:tc>
        <w:tc>
          <w:tcPr>
            <w:tcW w:w="0" w:type="auto"/>
          </w:tcPr>
          <w:p w14:paraId="12231475" w14:textId="05CE6ACB" w:rsidR="00B96BD2" w:rsidRDefault="00B96BD2" w:rsidP="00B96BD2">
            <w:r>
              <w:t>+3.3V</w:t>
            </w:r>
          </w:p>
        </w:tc>
      </w:tr>
      <w:tr w:rsidR="00B96BD2" w:rsidRPr="00B96BD2" w14:paraId="2FFAB4B9" w14:textId="77777777" w:rsidTr="00B96BD2">
        <w:trPr>
          <w:jc w:val="center"/>
        </w:trPr>
        <w:tc>
          <w:tcPr>
            <w:tcW w:w="0" w:type="auto"/>
          </w:tcPr>
          <w:p w14:paraId="014FD115" w14:textId="12BDBD78" w:rsidR="00B96BD2" w:rsidRDefault="00B96BD2" w:rsidP="00B96BD2">
            <w:r>
              <w:t>SPI_SO</w:t>
            </w:r>
          </w:p>
        </w:tc>
        <w:tc>
          <w:tcPr>
            <w:tcW w:w="0" w:type="auto"/>
          </w:tcPr>
          <w:p w14:paraId="6E14D34A" w14:textId="65B3C7A7" w:rsidR="00B96BD2" w:rsidRPr="00B96BD2" w:rsidRDefault="00B96BD2" w:rsidP="00B96BD2">
            <w:r w:rsidRPr="00B96BD2">
              <w:t>SPI Serial Output desde la</w:t>
            </w:r>
            <w:r>
              <w:t xml:space="preserve"> FPGA</w:t>
            </w:r>
          </w:p>
        </w:tc>
      </w:tr>
      <w:tr w:rsidR="00B96BD2" w14:paraId="18CEABD9" w14:textId="77777777" w:rsidTr="00B96BD2">
        <w:trPr>
          <w:jc w:val="center"/>
        </w:trPr>
        <w:tc>
          <w:tcPr>
            <w:tcW w:w="0" w:type="auto"/>
          </w:tcPr>
          <w:p w14:paraId="3FF3DF5E" w14:textId="69897039" w:rsidR="00B96BD2" w:rsidRDefault="00B96BD2" w:rsidP="00B96BD2">
            <w:r>
              <w:t>SPI_SI</w:t>
            </w:r>
          </w:p>
        </w:tc>
        <w:tc>
          <w:tcPr>
            <w:tcW w:w="0" w:type="auto"/>
          </w:tcPr>
          <w:p w14:paraId="09CD01E7" w14:textId="3E2C87E6" w:rsidR="00B96BD2" w:rsidRDefault="00B96BD2" w:rsidP="00B96BD2">
            <w:r>
              <w:t>SPI Serial Input hacia la FPGA</w:t>
            </w:r>
          </w:p>
        </w:tc>
      </w:tr>
      <w:tr w:rsidR="00B96BD2" w14:paraId="5391E4AE" w14:textId="77777777" w:rsidTr="00B96BD2">
        <w:trPr>
          <w:jc w:val="center"/>
        </w:trPr>
        <w:tc>
          <w:tcPr>
            <w:tcW w:w="0" w:type="auto"/>
          </w:tcPr>
          <w:p w14:paraId="4BA36EC3" w14:textId="12BB6539" w:rsidR="00B96BD2" w:rsidRDefault="00B96BD2" w:rsidP="00B96BD2">
            <w:r>
              <w:t>SPI_SS</w:t>
            </w:r>
          </w:p>
        </w:tc>
        <w:tc>
          <w:tcPr>
            <w:tcW w:w="0" w:type="auto"/>
          </w:tcPr>
          <w:p w14:paraId="57DCFAE4" w14:textId="311C18D3" w:rsidR="00B96BD2" w:rsidRDefault="00B96BD2" w:rsidP="00B96BD2">
            <w:r>
              <w:t>SPI Slave Select</w:t>
            </w:r>
          </w:p>
        </w:tc>
      </w:tr>
      <w:tr w:rsidR="00B96BD2" w14:paraId="436B9ADB" w14:textId="77777777" w:rsidTr="00B96BD2">
        <w:trPr>
          <w:jc w:val="center"/>
        </w:trPr>
        <w:tc>
          <w:tcPr>
            <w:tcW w:w="0" w:type="auto"/>
          </w:tcPr>
          <w:p w14:paraId="1EFEB79D" w14:textId="5A1B171B" w:rsidR="00B96BD2" w:rsidRDefault="00B96BD2" w:rsidP="00B96BD2">
            <w:r>
              <w:t>SPI_SCK</w:t>
            </w:r>
          </w:p>
        </w:tc>
        <w:tc>
          <w:tcPr>
            <w:tcW w:w="0" w:type="auto"/>
          </w:tcPr>
          <w:p w14:paraId="2CD6B1B1" w14:textId="187FDD3A" w:rsidR="00B96BD2" w:rsidRDefault="00B96BD2" w:rsidP="00B96BD2">
            <w:pPr>
              <w:keepNext/>
            </w:pPr>
            <w:r>
              <w:t>SPI Slave Clock</w:t>
            </w:r>
          </w:p>
        </w:tc>
      </w:tr>
    </w:tbl>
    <w:p w14:paraId="0A98B265" w14:textId="0AEFACFC" w:rsidR="00B96BD2" w:rsidRPr="00B96BD2" w:rsidRDefault="00B96BD2" w:rsidP="00B96BD2">
      <w:pPr>
        <w:pStyle w:val="Descripcin"/>
        <w:jc w:val="center"/>
      </w:pPr>
      <w:bookmarkStart w:id="363" w:name="_Toc46255264"/>
      <w:r>
        <w:t xml:space="preserve">Tabla </w:t>
      </w:r>
      <w:fldSimple w:instr=" SEQ Tabla \* ARABIC ">
        <w:r w:rsidR="00772B0E">
          <w:rPr>
            <w:noProof/>
          </w:rPr>
          <w:t>8</w:t>
        </w:r>
      </w:fldSimple>
      <w:r>
        <w:t>: Descripción de las señales para la memoria Flash</w:t>
      </w:r>
      <w:bookmarkEnd w:id="363"/>
    </w:p>
    <w:p w14:paraId="6C25C82B" w14:textId="490CE5F4" w:rsidR="00A4549D" w:rsidRDefault="00D376BE" w:rsidP="00E34F67">
      <w:r>
        <w:t>La memoria Flash no viene incluida en el chip de la FPGA por lo que deberemos de proporcionarla nosotros. Además, para el correcto funcionamiento del sistema, debe de cumplir con una serie de características:</w:t>
      </w:r>
    </w:p>
    <w:p w14:paraId="0EDEAED1" w14:textId="5AAD71EC" w:rsidR="00D376BE" w:rsidRDefault="002522FC" w:rsidP="00920BFA">
      <w:pPr>
        <w:pStyle w:val="Prrafodelista"/>
        <w:numPr>
          <w:ilvl w:val="0"/>
          <w:numId w:val="51"/>
        </w:numPr>
      </w:pPr>
      <w:r>
        <w:t>Operar entre 1.8V y 3.3V</w:t>
      </w:r>
    </w:p>
    <w:p w14:paraId="4AF8520F" w14:textId="45AF6EE9" w:rsidR="002522FC" w:rsidRDefault="002522FC" w:rsidP="00920BFA">
      <w:pPr>
        <w:pStyle w:val="Prrafodelista"/>
        <w:numPr>
          <w:ilvl w:val="0"/>
          <w:numId w:val="51"/>
        </w:numPr>
      </w:pPr>
      <w:r>
        <w:t>Debe soportar el comando 0x0B “Fast Read” así como el 0xB9 “Deep Power Down”</w:t>
      </w:r>
    </w:p>
    <w:p w14:paraId="763EAF3E" w14:textId="6BC9E602" w:rsidR="002522FC" w:rsidRDefault="002522FC" w:rsidP="00920BFA">
      <w:pPr>
        <w:pStyle w:val="Prrafodelista"/>
        <w:numPr>
          <w:ilvl w:val="0"/>
          <w:numId w:val="51"/>
        </w:numPr>
      </w:pPr>
      <w:r>
        <w:t>Contener, al menos, 135183 bytes</w:t>
      </w:r>
    </w:p>
    <w:p w14:paraId="3B89C7D3" w14:textId="7F98D745" w:rsidR="002522FC" w:rsidRDefault="002522FC" w:rsidP="00920BFA">
      <w:pPr>
        <w:pStyle w:val="Prrafodelista"/>
        <w:numPr>
          <w:ilvl w:val="0"/>
          <w:numId w:val="51"/>
        </w:numPr>
      </w:pPr>
      <w:r>
        <w:t>Soportar la frecuencia de funcionamiento máxima de la FPGA</w:t>
      </w:r>
    </w:p>
    <w:p w14:paraId="25876070" w14:textId="0EA11B3E" w:rsidR="002522FC" w:rsidRDefault="002522FC" w:rsidP="00920BFA">
      <w:pPr>
        <w:pStyle w:val="Prrafodelista"/>
        <w:numPr>
          <w:ilvl w:val="0"/>
          <w:numId w:val="51"/>
        </w:numPr>
      </w:pPr>
      <w:r>
        <w:lastRenderedPageBreak/>
        <w:t>Debe poder aceptar comandos 10us después de cumplir con sus requisitos de funcionamiento (power-on conditions). Se puede no cumplir esta característica manteniendo CRESET_B en bajo, bien mediante hardware o mediante software, hasta que la memoria está en completo funcionamiento.</w:t>
      </w:r>
    </w:p>
    <w:p w14:paraId="72EE702A" w14:textId="26F91DBD" w:rsidR="00A53D06" w:rsidRDefault="00A53D06" w:rsidP="00A53D06">
      <w:r>
        <w:t xml:space="preserve">En nuestro caso hemos optado por la memoria Flash </w:t>
      </w:r>
      <w:r w:rsidR="00CF46EF">
        <w:t>W25Q32JV de Winbond [60], que cumple con todos los requisitos anteriores salvo el último, que se solucionará mediante software al igual que lo hace la IceZUM Alhambra II.</w:t>
      </w:r>
      <w:r w:rsidR="000725B9">
        <w:t xml:space="preserve"> En la figura podemos ver </w:t>
      </w:r>
      <w:r w:rsidR="00D5443A">
        <w:t>la conexión en</w:t>
      </w:r>
      <w:r w:rsidR="000725B9">
        <w:t xml:space="preserve"> </w:t>
      </w:r>
      <w:r w:rsidR="00D5443A">
        <w:t>esquemático</w:t>
      </w:r>
      <w:r w:rsidR="000725B9">
        <w:t xml:space="preserve"> entre la memoria y la </w:t>
      </w:r>
      <w:r w:rsidR="009448AE">
        <w:t>FPGA,</w:t>
      </w:r>
      <w:r w:rsidR="00D5443A">
        <w:t xml:space="preserve"> así como las señales que salen hacia el FTDI.</w:t>
      </w:r>
    </w:p>
    <w:p w14:paraId="075A513B" w14:textId="77777777" w:rsidR="00D5443A" w:rsidRDefault="000725B9" w:rsidP="00D5443A">
      <w:pPr>
        <w:keepNext/>
      </w:pPr>
      <w:r>
        <w:rPr>
          <w:noProof/>
        </w:rPr>
        <w:drawing>
          <wp:inline distT="0" distB="0" distL="0" distR="0" wp14:anchorId="1995D1D8" wp14:editId="26902159">
            <wp:extent cx="5400040" cy="245427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454275"/>
                    </a:xfrm>
                    <a:prstGeom prst="rect">
                      <a:avLst/>
                    </a:prstGeom>
                  </pic:spPr>
                </pic:pic>
              </a:graphicData>
            </a:graphic>
          </wp:inline>
        </w:drawing>
      </w:r>
    </w:p>
    <w:p w14:paraId="28FD2994" w14:textId="08ADA95A" w:rsidR="000725B9" w:rsidRDefault="00D5443A" w:rsidP="00D5443A">
      <w:pPr>
        <w:pStyle w:val="Descripcin"/>
        <w:jc w:val="center"/>
      </w:pPr>
      <w:bookmarkStart w:id="364" w:name="_Toc46331687"/>
      <w:r>
        <w:t xml:space="preserve">Figura </w:t>
      </w:r>
      <w:fldSimple w:instr=" SEQ Figura \* ARABIC ">
        <w:r w:rsidR="00000DDA">
          <w:rPr>
            <w:noProof/>
          </w:rPr>
          <w:t>49</w:t>
        </w:r>
      </w:fldSimple>
      <w:r>
        <w:t>: Esquemático de la memoria Flash en KiCad</w:t>
      </w:r>
      <w:r w:rsidR="00261C8A">
        <w:t xml:space="preserve"> [61]</w:t>
      </w:r>
      <w:bookmarkEnd w:id="364"/>
    </w:p>
    <w:p w14:paraId="371280C4" w14:textId="48A18B2B" w:rsidR="00D5443A" w:rsidRDefault="00D5443A" w:rsidP="00D5443A">
      <w:r>
        <w:t>Se ha incluido un LED</w:t>
      </w:r>
      <w:r w:rsidR="00A710A7">
        <w:t xml:space="preserve"> con una resistencia en serie</w:t>
      </w:r>
      <w:r>
        <w:t xml:space="preserve"> para indicar cuándo la </w:t>
      </w:r>
      <w:r w:rsidR="00A710A7">
        <w:t>memoria</w:t>
      </w:r>
      <w:r>
        <w:t xml:space="preserve"> está siendo programada</w:t>
      </w:r>
      <w:r w:rsidR="00A710A7">
        <w:t xml:space="preserve"> o cuándo la FPGA está leyendo su contenido. También se ha añadido </w:t>
      </w:r>
      <w:r>
        <w:t xml:space="preserve">un condensador de desacoplo para la alimentación de la memoria Flash y resistencias de pull-up relativamente grandes para asegurar un bajo consumo en standby. Como se puede ver, las señales del FTDI y de la FPGA </w:t>
      </w:r>
      <w:r w:rsidR="00261C8A">
        <w:t>están en paralelo</w:t>
      </w:r>
      <w:r>
        <w:t>. Cuando se está programando la memoria procederán del FTDI y cuando no, la FPGA leerá de la memoria Flash.</w:t>
      </w:r>
    </w:p>
    <w:p w14:paraId="7864CD61" w14:textId="778768EC" w:rsidR="00A710A7" w:rsidRDefault="00A710A7" w:rsidP="00D5443A">
      <w:r>
        <w:t xml:space="preserve">Hemos comentado que la memoria se programa mediante </w:t>
      </w:r>
      <w:r w:rsidR="009448AE">
        <w:t>SPI,</w:t>
      </w:r>
      <w:r>
        <w:t xml:space="preserve"> sin embargo, hemos dicho que el canal correspondiente del FTDI</w:t>
      </w:r>
      <w:r w:rsidR="009847F9">
        <w:t>, el A,</w:t>
      </w:r>
      <w:r>
        <w:t xml:space="preserve"> será FIFO. Esto se debe, a que configurando el canal como FIFO obtenemos los 8 bits </w:t>
      </w:r>
      <w:r w:rsidR="005B50F9">
        <w:t>como</w:t>
      </w:r>
      <w:r>
        <w:t xml:space="preserve"> datos de I/O. Ya debe ser el software, IceStudio, el que se encargue de adecuar dichos bits de datos a</w:t>
      </w:r>
      <w:r w:rsidR="00C57A42">
        <w:t xml:space="preserve"> los</w:t>
      </w:r>
      <w:r>
        <w:t xml:space="preserve"> correspondiente</w:t>
      </w:r>
      <w:r w:rsidR="00C57A42">
        <w:t>s</w:t>
      </w:r>
      <w:r>
        <w:t xml:space="preserve"> con el protocolo SPI.</w:t>
      </w:r>
      <w:r w:rsidR="00EE2CC3">
        <w:t xml:space="preserve"> En la figura </w:t>
      </w:r>
      <w:r w:rsidR="009847F9" w:rsidRPr="009847F9">
        <w:t>52</w:t>
      </w:r>
      <w:r w:rsidR="00EE2CC3" w:rsidRPr="009847F9">
        <w:t xml:space="preserve"> </w:t>
      </w:r>
      <w:r w:rsidR="00EE2CC3">
        <w:t>se podrá observar que las etiquetas del canal A corresponden a las señales necesarias por el protocolo SPI.</w:t>
      </w:r>
    </w:p>
    <w:p w14:paraId="1D2B3525" w14:textId="08E2E1C9" w:rsidR="002B5DCB" w:rsidRDefault="002B5DCB" w:rsidP="00D5443A">
      <w:r>
        <w:lastRenderedPageBreak/>
        <w:t>Para programar el microcontrolador simplemente deberemos de introducir los datos mediante UART en los pines indicados para ello (PIN9 y PIN10) además de seleccionar el arranque mediante SRAM con el pin BOOT0. En la figura</w:t>
      </w:r>
      <w:r w:rsidR="00344A32">
        <w:t xml:space="preserve"> 50 podemos ver el proceso de selección del bootloader </w:t>
      </w:r>
      <w:r w:rsidR="00247697">
        <w:t>para el</w:t>
      </w:r>
      <w:r w:rsidR="00344A32">
        <w:t xml:space="preserve"> microcontrolador. </w:t>
      </w:r>
    </w:p>
    <w:p w14:paraId="33610528" w14:textId="77777777" w:rsidR="002B5DCB" w:rsidRDefault="002B5DCB" w:rsidP="002B5DCB">
      <w:pPr>
        <w:keepNext/>
      </w:pPr>
      <w:r>
        <w:rPr>
          <w:noProof/>
        </w:rPr>
        <w:drawing>
          <wp:inline distT="0" distB="0" distL="0" distR="0" wp14:anchorId="12CE4212" wp14:editId="6C3C26BF">
            <wp:extent cx="5400040" cy="36093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09340"/>
                    </a:xfrm>
                    <a:prstGeom prst="rect">
                      <a:avLst/>
                    </a:prstGeom>
                  </pic:spPr>
                </pic:pic>
              </a:graphicData>
            </a:graphic>
          </wp:inline>
        </w:drawing>
      </w:r>
    </w:p>
    <w:p w14:paraId="5D39077A" w14:textId="69C609A5" w:rsidR="002B5DCB" w:rsidRPr="00EE2CC3" w:rsidRDefault="002B5DCB" w:rsidP="002B5DCB">
      <w:pPr>
        <w:pStyle w:val="Descripcin"/>
        <w:jc w:val="center"/>
        <w:rPr>
          <w:color w:val="auto"/>
        </w:rPr>
      </w:pPr>
      <w:bookmarkStart w:id="365" w:name="_Toc46331688"/>
      <w:r>
        <w:t xml:space="preserve">Figura </w:t>
      </w:r>
      <w:fldSimple w:instr=" SEQ Figura \* ARABIC ">
        <w:r w:rsidR="00000DDA">
          <w:rPr>
            <w:noProof/>
          </w:rPr>
          <w:t>50</w:t>
        </w:r>
      </w:fldSimple>
      <w:r>
        <w:t>: Diagrama de selección del bootloader para el STM32F091VC</w:t>
      </w:r>
      <w:bookmarkEnd w:id="365"/>
    </w:p>
    <w:p w14:paraId="47A99C2E" w14:textId="25367E78" w:rsidR="00E30F3A" w:rsidRDefault="00E30F3A" w:rsidP="00E34F67">
      <w:r>
        <w:t>La descripción de pines</w:t>
      </w:r>
      <w:r w:rsidR="0086338C">
        <w:t xml:space="preserve"> que utilizaremos</w:t>
      </w:r>
      <w:r>
        <w:t xml:space="preserve"> del canal B para SPI se puede encontrar en la tabla</w:t>
      </w:r>
      <w:r w:rsidR="00041145">
        <w:t xml:space="preserve"> 9.</w:t>
      </w:r>
    </w:p>
    <w:tbl>
      <w:tblPr>
        <w:tblStyle w:val="Tablaconcuadrcula"/>
        <w:tblW w:w="0" w:type="auto"/>
        <w:jc w:val="center"/>
        <w:tblLook w:val="04A0" w:firstRow="1" w:lastRow="0" w:firstColumn="1" w:lastColumn="0" w:noHBand="0" w:noVBand="1"/>
      </w:tblPr>
      <w:tblGrid>
        <w:gridCol w:w="1160"/>
        <w:gridCol w:w="1067"/>
        <w:gridCol w:w="4325"/>
      </w:tblGrid>
      <w:tr w:rsidR="008041AB" w14:paraId="0A8F719E" w14:textId="77777777" w:rsidTr="00041145">
        <w:trPr>
          <w:jc w:val="center"/>
        </w:trPr>
        <w:tc>
          <w:tcPr>
            <w:tcW w:w="0" w:type="auto"/>
          </w:tcPr>
          <w:p w14:paraId="31C02A8B" w14:textId="40B70BFB" w:rsidR="00E30F3A" w:rsidRDefault="00041145" w:rsidP="00E34F67">
            <w:r>
              <w:t>PIN NO.</w:t>
            </w:r>
          </w:p>
        </w:tc>
        <w:tc>
          <w:tcPr>
            <w:tcW w:w="0" w:type="auto"/>
          </w:tcPr>
          <w:p w14:paraId="342CEB64" w14:textId="404ECDE8" w:rsidR="00E30F3A" w:rsidRDefault="00041145" w:rsidP="00E34F67">
            <w:r>
              <w:t>Nombre</w:t>
            </w:r>
          </w:p>
        </w:tc>
        <w:tc>
          <w:tcPr>
            <w:tcW w:w="0" w:type="auto"/>
          </w:tcPr>
          <w:p w14:paraId="3A4F2D73" w14:textId="14C12B8A" w:rsidR="00E30F3A" w:rsidRDefault="00041145" w:rsidP="00E34F67">
            <w:r>
              <w:t>Descripción</w:t>
            </w:r>
          </w:p>
        </w:tc>
      </w:tr>
      <w:tr w:rsidR="008041AB" w14:paraId="70D0D672" w14:textId="77777777" w:rsidTr="00041145">
        <w:trPr>
          <w:jc w:val="center"/>
        </w:trPr>
        <w:tc>
          <w:tcPr>
            <w:tcW w:w="0" w:type="auto"/>
          </w:tcPr>
          <w:p w14:paraId="3C066FE6" w14:textId="1EC759AD" w:rsidR="00E30F3A" w:rsidRDefault="00041145" w:rsidP="00E34F67">
            <w:r>
              <w:t>38</w:t>
            </w:r>
          </w:p>
        </w:tc>
        <w:tc>
          <w:tcPr>
            <w:tcW w:w="0" w:type="auto"/>
          </w:tcPr>
          <w:p w14:paraId="5DFF988E" w14:textId="3EEB9E3D" w:rsidR="00E30F3A" w:rsidRDefault="00041145" w:rsidP="00E34F67">
            <w:r>
              <w:t>TXD</w:t>
            </w:r>
          </w:p>
        </w:tc>
        <w:tc>
          <w:tcPr>
            <w:tcW w:w="0" w:type="auto"/>
          </w:tcPr>
          <w:p w14:paraId="318C5CCC" w14:textId="19A8176A" w:rsidR="00041145" w:rsidRDefault="00041145" w:rsidP="00E34F67">
            <w:r>
              <w:t>Salida del transmisor</w:t>
            </w:r>
          </w:p>
        </w:tc>
      </w:tr>
      <w:tr w:rsidR="008041AB" w14:paraId="5993617C" w14:textId="77777777" w:rsidTr="00041145">
        <w:trPr>
          <w:jc w:val="center"/>
        </w:trPr>
        <w:tc>
          <w:tcPr>
            <w:tcW w:w="0" w:type="auto"/>
          </w:tcPr>
          <w:p w14:paraId="16BFD98A" w14:textId="7662718C" w:rsidR="00E30F3A" w:rsidRDefault="00041145" w:rsidP="00E34F67">
            <w:r>
              <w:t>39</w:t>
            </w:r>
          </w:p>
        </w:tc>
        <w:tc>
          <w:tcPr>
            <w:tcW w:w="0" w:type="auto"/>
          </w:tcPr>
          <w:p w14:paraId="59093C01" w14:textId="7262A70E" w:rsidR="00E30F3A" w:rsidRDefault="00041145" w:rsidP="00E34F67">
            <w:r>
              <w:t>RXD</w:t>
            </w:r>
          </w:p>
        </w:tc>
        <w:tc>
          <w:tcPr>
            <w:tcW w:w="0" w:type="auto"/>
          </w:tcPr>
          <w:p w14:paraId="524FC708" w14:textId="7E84E150" w:rsidR="00E30F3A" w:rsidRDefault="00041145" w:rsidP="00041145">
            <w:pPr>
              <w:keepNext/>
            </w:pPr>
            <w:r>
              <w:t>Entrada del receptor</w:t>
            </w:r>
          </w:p>
        </w:tc>
      </w:tr>
      <w:tr w:rsidR="0086338C" w14:paraId="3DBEF676" w14:textId="77777777" w:rsidTr="00041145">
        <w:trPr>
          <w:jc w:val="center"/>
        </w:trPr>
        <w:tc>
          <w:tcPr>
            <w:tcW w:w="0" w:type="auto"/>
          </w:tcPr>
          <w:p w14:paraId="4C6880E1" w14:textId="7CDFEC3A" w:rsidR="0086338C" w:rsidRDefault="0086338C" w:rsidP="00E34F67">
            <w:r>
              <w:t>55</w:t>
            </w:r>
          </w:p>
        </w:tc>
        <w:tc>
          <w:tcPr>
            <w:tcW w:w="0" w:type="auto"/>
          </w:tcPr>
          <w:p w14:paraId="602521C3" w14:textId="4F10F109" w:rsidR="0086338C" w:rsidRDefault="0086338C" w:rsidP="00E34F67">
            <w:r>
              <w:t>TXLED</w:t>
            </w:r>
          </w:p>
        </w:tc>
        <w:tc>
          <w:tcPr>
            <w:tcW w:w="0" w:type="auto"/>
          </w:tcPr>
          <w:p w14:paraId="08A806A0" w14:textId="77777777" w:rsidR="00597925" w:rsidRDefault="004F34F3" w:rsidP="00041145">
            <w:pPr>
              <w:keepNext/>
            </w:pPr>
            <w:r>
              <w:t xml:space="preserve">LED </w:t>
            </w:r>
            <w:r w:rsidR="00E92106">
              <w:t>TXD. Valor bajo cuando</w:t>
            </w:r>
            <w:r w:rsidR="00597925">
              <w:t xml:space="preserve"> </w:t>
            </w:r>
            <w:r w:rsidR="008041AB">
              <w:t>se envía</w:t>
            </w:r>
          </w:p>
          <w:p w14:paraId="0B8D1082" w14:textId="3112E4AB" w:rsidR="0086338C" w:rsidRDefault="008041AB" w:rsidP="00041145">
            <w:pPr>
              <w:keepNext/>
            </w:pPr>
            <w:r>
              <w:t xml:space="preserve">un dato hacia </w:t>
            </w:r>
            <w:r w:rsidR="00597925">
              <w:t>el microcontrolador</w:t>
            </w:r>
            <w:r>
              <w:t>.</w:t>
            </w:r>
            <w:r w:rsidR="00E92106">
              <w:t xml:space="preserve"> </w:t>
            </w:r>
          </w:p>
        </w:tc>
      </w:tr>
    </w:tbl>
    <w:p w14:paraId="09DD75DF" w14:textId="15AD96E0" w:rsidR="00E30F3A" w:rsidRDefault="00041145" w:rsidP="00041145">
      <w:pPr>
        <w:pStyle w:val="Descripcin"/>
        <w:jc w:val="center"/>
      </w:pPr>
      <w:bookmarkStart w:id="366" w:name="_Toc46255265"/>
      <w:r>
        <w:t xml:space="preserve">Tabla </w:t>
      </w:r>
      <w:fldSimple w:instr=" SEQ Tabla \* ARABIC ">
        <w:r w:rsidR="00772B0E">
          <w:rPr>
            <w:noProof/>
          </w:rPr>
          <w:t>9</w:t>
        </w:r>
      </w:fldSimple>
      <w:r>
        <w:t>: Descripción de pines del canal B para protocolo UART</w:t>
      </w:r>
      <w:bookmarkEnd w:id="366"/>
    </w:p>
    <w:p w14:paraId="5D6742FF" w14:textId="672D15C9" w:rsidR="00E34F67" w:rsidRDefault="00E34F67" w:rsidP="00E34F67">
      <w:r>
        <w:t xml:space="preserve">Cabe destacar </w:t>
      </w:r>
      <w:r w:rsidR="00A329D9">
        <w:t>que,</w:t>
      </w:r>
      <w:r>
        <w:t xml:space="preserve"> aunque ambos canales utilicen protocolos diferentes</w:t>
      </w:r>
      <w:r w:rsidR="00A329D9">
        <w:t>,</w:t>
      </w:r>
      <w:r>
        <w:t xml:space="preserve"> la información</w:t>
      </w:r>
      <w:r w:rsidR="00A329D9">
        <w:t xml:space="preserve"> de ambos canales</w:t>
      </w:r>
      <w:r>
        <w:t xml:space="preserve"> será idéntica por lo que deberemos de indicar de forma externa qué dispositivo es el que estamos programando en cada momento. </w:t>
      </w:r>
      <w:r w:rsidR="00A329D9">
        <w:t xml:space="preserve">Para ello utilizaremos 4 pines auxiliares como los de la figura </w:t>
      </w:r>
      <w:r w:rsidR="00AD0EFE">
        <w:t>51</w:t>
      </w:r>
      <w:r w:rsidR="007F2AF6">
        <w:t>. Así, si colocamos un jumper sobre los pines 1</w:t>
      </w:r>
      <w:r w:rsidR="0014702F">
        <w:t xml:space="preserve"> (iCE_CS_B)</w:t>
      </w:r>
      <w:r w:rsidR="007F2AF6">
        <w:t xml:space="preserve"> y 2</w:t>
      </w:r>
      <w:r w:rsidR="0014702F">
        <w:t xml:space="preserve"> (iCE_CS)</w:t>
      </w:r>
      <w:r w:rsidR="007F2AF6">
        <w:t xml:space="preserve">, la memoria SPI de la FPGA recibirá la señal “chip enable” y se cargará con la información del PC. Si ponemos un jumper sobre los pines 3 y 4, el microcontrolador arrancará en modo “empty” y procederá a programar su memoria Flash con el </w:t>
      </w:r>
      <w:r w:rsidR="007F2AF6">
        <w:lastRenderedPageBreak/>
        <w:t>contenido que le llegue del PC mediante UART.</w:t>
      </w:r>
      <w:r w:rsidR="00134692">
        <w:t xml:space="preserve"> Si no colocamos ninguno de los dos, ambos dispositivos ejecutaran el contenido </w:t>
      </w:r>
      <w:r w:rsidR="00EC100A">
        <w:t>cargado</w:t>
      </w:r>
      <w:r w:rsidR="00134692">
        <w:t xml:space="preserve"> en sus memorias.</w:t>
      </w:r>
    </w:p>
    <w:p w14:paraId="1EB4B8A1" w14:textId="77777777" w:rsidR="0014702F" w:rsidRDefault="0014702F" w:rsidP="0014702F">
      <w:pPr>
        <w:keepNext/>
        <w:jc w:val="center"/>
      </w:pPr>
      <w:r>
        <w:rPr>
          <w:noProof/>
        </w:rPr>
        <w:drawing>
          <wp:inline distT="0" distB="0" distL="0" distR="0" wp14:anchorId="440A969F" wp14:editId="4FE9F9E2">
            <wp:extent cx="3921004" cy="1573618"/>
            <wp:effectExtent l="0" t="0" r="381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1693" cy="1585934"/>
                    </a:xfrm>
                    <a:prstGeom prst="rect">
                      <a:avLst/>
                    </a:prstGeom>
                  </pic:spPr>
                </pic:pic>
              </a:graphicData>
            </a:graphic>
          </wp:inline>
        </w:drawing>
      </w:r>
    </w:p>
    <w:p w14:paraId="57A2E874" w14:textId="4AB9E23C" w:rsidR="0014702F" w:rsidRDefault="0014702F" w:rsidP="0014702F">
      <w:pPr>
        <w:pStyle w:val="Descripcin"/>
        <w:jc w:val="center"/>
      </w:pPr>
      <w:bookmarkStart w:id="367" w:name="_Toc46331689"/>
      <w:r>
        <w:t xml:space="preserve">Figura </w:t>
      </w:r>
      <w:fldSimple w:instr=" SEQ Figura \* ARABIC ">
        <w:r w:rsidR="00000DDA">
          <w:rPr>
            <w:noProof/>
          </w:rPr>
          <w:t>51</w:t>
        </w:r>
      </w:fldSimple>
      <w:r>
        <w:t xml:space="preserve">: </w:t>
      </w:r>
      <w:r w:rsidRPr="00F35063">
        <w:t>Pines para la selección del dispositivo a programar</w:t>
      </w:r>
      <w:bookmarkEnd w:id="367"/>
    </w:p>
    <w:p w14:paraId="3F8F8F45" w14:textId="42001F03" w:rsidR="00075077" w:rsidRDefault="006946B3" w:rsidP="00075077">
      <w:r>
        <w:t>Por último, vamos a comentar el circuito resultante para el FTDI. E</w:t>
      </w:r>
      <w:r w:rsidR="004030CF">
        <w:t>n la figura 52 podemos ver el diseño del esquemático para el FTDI en KiCad. De la figura, cabe destacar</w:t>
      </w:r>
      <w:r w:rsidR="00C73610">
        <w:t xml:space="preserve"> que</w:t>
      </w:r>
      <w:r w:rsidR="004030CF">
        <w:t>:</w:t>
      </w:r>
    </w:p>
    <w:p w14:paraId="57D32486" w14:textId="045A8871" w:rsidR="004030CF" w:rsidRDefault="004030CF" w:rsidP="00920BFA">
      <w:pPr>
        <w:pStyle w:val="Prrafodelista"/>
        <w:numPr>
          <w:ilvl w:val="0"/>
          <w:numId w:val="52"/>
        </w:numPr>
      </w:pPr>
      <w:r>
        <w:t xml:space="preserve">Al pin 2 se ha conectado un oscilador CMOS de precisión a 12MHz. Es el mismo que </w:t>
      </w:r>
      <w:r w:rsidR="00B20485">
        <w:t>la señal de reloj externa que usamos antes</w:t>
      </w:r>
      <w:r>
        <w:t xml:space="preserve"> sobre </w:t>
      </w:r>
      <w:r w:rsidR="00B20485">
        <w:t>la FPGA.</w:t>
      </w:r>
    </w:p>
    <w:p w14:paraId="2030F71F" w14:textId="1A130AC4" w:rsidR="00404BF7" w:rsidRDefault="00404BF7" w:rsidP="00920BFA">
      <w:pPr>
        <w:pStyle w:val="Prrafodelista"/>
        <w:numPr>
          <w:ilvl w:val="0"/>
          <w:numId w:val="52"/>
        </w:numPr>
      </w:pPr>
      <w:r w:rsidRPr="00404BF7">
        <w:t>93LC56</w:t>
      </w:r>
      <w:r>
        <w:t>C es una memoria EEPROM de 2K. Su función es almacenar la configuración deseada para el FDTI. Podemos ver el contenido de la misma en la figura 54.</w:t>
      </w:r>
    </w:p>
    <w:p w14:paraId="6790D3EC" w14:textId="100E7833" w:rsidR="00DE784D" w:rsidRDefault="00DE784D" w:rsidP="00920BFA">
      <w:pPr>
        <w:pStyle w:val="Prrafodelista"/>
        <w:numPr>
          <w:ilvl w:val="0"/>
          <w:numId w:val="52"/>
        </w:numPr>
      </w:pPr>
      <w:r>
        <w:t>El pin TEST se ha conectado a masa como indica el fabricante.</w:t>
      </w:r>
    </w:p>
    <w:p w14:paraId="1625E5AA" w14:textId="06E30955" w:rsidR="00DE784D" w:rsidRDefault="00DE784D" w:rsidP="00920BFA">
      <w:pPr>
        <w:pStyle w:val="Prrafodelista"/>
        <w:numPr>
          <w:ilvl w:val="0"/>
          <w:numId w:val="52"/>
        </w:numPr>
      </w:pPr>
      <w:r>
        <w:t>El pin REF se ha conectado a tierra mediante una resistencia de 12kΩ como indica el fabricante</w:t>
      </w:r>
      <w:r w:rsidR="00C56F9E">
        <w:t xml:space="preserve"> y el de RESET</w:t>
      </w:r>
      <w:r w:rsidR="00AE05B1">
        <w:t xml:space="preserve"> a +3.3V ya que se activa con un valor bajo.</w:t>
      </w:r>
    </w:p>
    <w:p w14:paraId="4EE9C444" w14:textId="1964B959" w:rsidR="00AE05B1" w:rsidRDefault="00AE05B1" w:rsidP="00920BFA">
      <w:pPr>
        <w:pStyle w:val="Prrafodelista"/>
        <w:numPr>
          <w:ilvl w:val="0"/>
          <w:numId w:val="52"/>
        </w:numPr>
      </w:pPr>
      <w:r>
        <w:t>Los pines PWREN y SUSPEND no se utilizan.</w:t>
      </w:r>
    </w:p>
    <w:p w14:paraId="48273837" w14:textId="7367B8C2" w:rsidR="002324D4" w:rsidRDefault="002324D4" w:rsidP="00920BFA">
      <w:pPr>
        <w:pStyle w:val="Prrafodelista"/>
        <w:numPr>
          <w:ilvl w:val="0"/>
          <w:numId w:val="52"/>
        </w:numPr>
      </w:pPr>
      <w:r>
        <w:t>Los pines DM y DP contienen las dos señales diferenciales USB.</w:t>
      </w:r>
    </w:p>
    <w:p w14:paraId="3B02D1AC" w14:textId="0431249A" w:rsidR="00C73610" w:rsidRDefault="00C73610" w:rsidP="00C73610">
      <w:r>
        <w:t>En la figura 53 podemos ver las distintas señales de alimentación del dispositivo. Dichas señales son:</w:t>
      </w:r>
    </w:p>
    <w:p w14:paraId="6C55D0C7" w14:textId="69E1DDA8" w:rsidR="00C73610" w:rsidRDefault="00C73610" w:rsidP="00920BFA">
      <w:pPr>
        <w:pStyle w:val="Prrafodelista"/>
        <w:numPr>
          <w:ilvl w:val="0"/>
          <w:numId w:val="53"/>
        </w:numPr>
      </w:pPr>
      <w:r>
        <w:t>VREGIN: Entrada de +3.3V del regulador integrado en el FTDI. Desacoplado con 100nF.</w:t>
      </w:r>
    </w:p>
    <w:p w14:paraId="2E4C4A44" w14:textId="5CF6A82C" w:rsidR="00C73610" w:rsidRDefault="00C73610" w:rsidP="00920BFA">
      <w:pPr>
        <w:pStyle w:val="Prrafodelista"/>
        <w:numPr>
          <w:ilvl w:val="0"/>
          <w:numId w:val="53"/>
        </w:numPr>
      </w:pPr>
      <w:r>
        <w:t>VREGOUT: Salida de +1.8V del regulador integrado. Desacoplado con un condensador de 10uF y conectado a VCORE.</w:t>
      </w:r>
    </w:p>
    <w:p w14:paraId="7D9E9039" w14:textId="3F151556" w:rsidR="00C73610" w:rsidRDefault="00C73610" w:rsidP="00920BFA">
      <w:pPr>
        <w:pStyle w:val="Prrafodelista"/>
        <w:numPr>
          <w:ilvl w:val="0"/>
          <w:numId w:val="53"/>
        </w:numPr>
      </w:pPr>
      <w:r>
        <w:t>VCORE: Entrada principal de alimentación de +1.8V. Se ha conectado desde VREGOUT y cada entrada se ha desacoplado con un condensador de 100nF.</w:t>
      </w:r>
    </w:p>
    <w:p w14:paraId="26E06115" w14:textId="6828F07E" w:rsidR="00C73610" w:rsidRDefault="00C73610" w:rsidP="00920BFA">
      <w:pPr>
        <w:pStyle w:val="Prrafodelista"/>
        <w:numPr>
          <w:ilvl w:val="0"/>
          <w:numId w:val="53"/>
        </w:numPr>
      </w:pPr>
      <w:r>
        <w:t>VPLL: Entrada de alimentación de +3.3V del PLL. Desacoplado mediante un filtro LC.</w:t>
      </w:r>
    </w:p>
    <w:p w14:paraId="059F0D2F" w14:textId="1CB5B68A" w:rsidR="00DE784D" w:rsidRDefault="00DE784D" w:rsidP="00920BFA">
      <w:pPr>
        <w:pStyle w:val="Prrafodelista"/>
        <w:numPr>
          <w:ilvl w:val="0"/>
          <w:numId w:val="53"/>
        </w:numPr>
      </w:pPr>
      <w:r>
        <w:lastRenderedPageBreak/>
        <w:t>VPHY: Entrada de alimentación USB PHY de +3.3V. Desacoplado mediante un filtro LC.</w:t>
      </w:r>
    </w:p>
    <w:p w14:paraId="637B3D5E" w14:textId="3C06F672" w:rsidR="0014702F" w:rsidRDefault="005A4B6D" w:rsidP="00920BFA">
      <w:pPr>
        <w:pStyle w:val="Prrafodelista"/>
        <w:numPr>
          <w:ilvl w:val="0"/>
          <w:numId w:val="53"/>
        </w:numPr>
      </w:pPr>
      <w:r>
        <w:rPr>
          <w:noProof/>
        </w:rPr>
        <mc:AlternateContent>
          <mc:Choice Requires="wps">
            <w:drawing>
              <wp:anchor distT="0" distB="0" distL="114300" distR="114300" simplePos="0" relativeHeight="251681792" behindDoc="0" locked="0" layoutInCell="1" allowOverlap="1" wp14:anchorId="1A4A9EF1" wp14:editId="27F0711E">
                <wp:simplePos x="0" y="0"/>
                <wp:positionH relativeFrom="margin">
                  <wp:align>center</wp:align>
                </wp:positionH>
                <wp:positionV relativeFrom="paragraph">
                  <wp:posOffset>6471805</wp:posOffset>
                </wp:positionV>
                <wp:extent cx="6848475" cy="635"/>
                <wp:effectExtent l="0" t="0" r="9525" b="0"/>
                <wp:wrapTopAndBottom/>
                <wp:docPr id="73" name="Cuadro de texto 73"/>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14:paraId="415AD0BC" w14:textId="108B6753" w:rsidR="00847D57" w:rsidRPr="005F19A9" w:rsidRDefault="00847D57" w:rsidP="004F34F3">
                            <w:pPr>
                              <w:pStyle w:val="Descripcin"/>
                              <w:jc w:val="center"/>
                              <w:rPr>
                                <w:noProof/>
                                <w:sz w:val="24"/>
                              </w:rPr>
                            </w:pPr>
                            <w:bookmarkStart w:id="368" w:name="_Toc46331690"/>
                            <w:r>
                              <w:t xml:space="preserve">Figura </w:t>
                            </w:r>
                            <w:fldSimple w:instr=" SEQ Figura \* ARABIC ">
                              <w:r w:rsidR="00000DDA">
                                <w:rPr>
                                  <w:noProof/>
                                </w:rPr>
                                <w:t>52</w:t>
                              </w:r>
                            </w:fldSimple>
                            <w:r>
                              <w:t xml:space="preserve">: </w:t>
                            </w:r>
                            <w:r w:rsidRPr="00A06479">
                              <w:t>Esquemático del FTDI en Kicad (1)</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A9EF1" id="Cuadro de texto 73" o:spid="_x0000_s1031" type="#_x0000_t202" style="position:absolute;left:0;text-align:left;margin-left:0;margin-top:509.6pt;width:539.2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" stroked="f">
                <v:textbox style="mso-fit-shape-to-text:t" inset="0,0,0,0">
                  <w:txbxContent>
                    <w:p w14:paraId="415AD0BC" w14:textId="108B6753" w:rsidR="00847D57" w:rsidRPr="005F19A9" w:rsidRDefault="00847D57" w:rsidP="004F34F3">
                      <w:pPr>
                        <w:pStyle w:val="Descripcin"/>
                        <w:jc w:val="center"/>
                        <w:rPr>
                          <w:noProof/>
                          <w:sz w:val="24"/>
                        </w:rPr>
                      </w:pPr>
                      <w:bookmarkStart w:id="369" w:name="_Toc46331690"/>
                      <w:r>
                        <w:t xml:space="preserve">Figura </w:t>
                      </w:r>
                      <w:fldSimple w:instr=" SEQ Figura \* ARABIC ">
                        <w:r w:rsidR="00000DDA">
                          <w:rPr>
                            <w:noProof/>
                          </w:rPr>
                          <w:t>52</w:t>
                        </w:r>
                      </w:fldSimple>
                      <w:r>
                        <w:t xml:space="preserve">: </w:t>
                      </w:r>
                      <w:r w:rsidRPr="00A06479">
                        <w:t>Esquemático del FTDI en Kicad (1)</w:t>
                      </w:r>
                      <w:bookmarkEnd w:id="369"/>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7CDD8748" wp14:editId="7FDE4074">
            <wp:simplePos x="0" y="0"/>
            <wp:positionH relativeFrom="margin">
              <wp:align>center</wp:align>
            </wp:positionH>
            <wp:positionV relativeFrom="paragraph">
              <wp:posOffset>544368</wp:posOffset>
            </wp:positionV>
            <wp:extent cx="6950616" cy="5800725"/>
            <wp:effectExtent l="0" t="0" r="317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950616" cy="5800725"/>
                    </a:xfrm>
                    <a:prstGeom prst="rect">
                      <a:avLst/>
                    </a:prstGeom>
                  </pic:spPr>
                </pic:pic>
              </a:graphicData>
            </a:graphic>
            <wp14:sizeRelH relativeFrom="margin">
              <wp14:pctWidth>0</wp14:pctWidth>
            </wp14:sizeRelH>
            <wp14:sizeRelV relativeFrom="margin">
              <wp14:pctHeight>0</wp14:pctHeight>
            </wp14:sizeRelV>
          </wp:anchor>
        </w:drawing>
      </w:r>
      <w:r w:rsidR="00DE784D">
        <w:t xml:space="preserve">GND y AGND: Tierra y tierra analógica respectivamente. </w:t>
      </w:r>
    </w:p>
    <w:p w14:paraId="7ED0B12E" w14:textId="11B36095" w:rsidR="004F34F3" w:rsidRDefault="004F34F3" w:rsidP="004F34F3">
      <w:pPr>
        <w:keepNext/>
        <w:jc w:val="center"/>
      </w:pPr>
      <w:r>
        <w:rPr>
          <w:noProof/>
        </w:rPr>
        <w:lastRenderedPageBreak/>
        <w:drawing>
          <wp:inline distT="0" distB="0" distL="0" distR="0" wp14:anchorId="01975E10" wp14:editId="41B5AD5F">
            <wp:extent cx="4883263" cy="332422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46451" cy="3367240"/>
                    </a:xfrm>
                    <a:prstGeom prst="rect">
                      <a:avLst/>
                    </a:prstGeom>
                  </pic:spPr>
                </pic:pic>
              </a:graphicData>
            </a:graphic>
          </wp:inline>
        </w:drawing>
      </w:r>
    </w:p>
    <w:p w14:paraId="5D7CE376" w14:textId="3104708B" w:rsidR="00476ED1" w:rsidRDefault="004F34F3" w:rsidP="004F34F3">
      <w:pPr>
        <w:pStyle w:val="Descripcin"/>
        <w:jc w:val="center"/>
      </w:pPr>
      <w:bookmarkStart w:id="370" w:name="_Toc46331691"/>
      <w:r>
        <w:t xml:space="preserve">Figura </w:t>
      </w:r>
      <w:fldSimple w:instr=" SEQ Figura \* ARABIC ">
        <w:r w:rsidR="00000DDA">
          <w:rPr>
            <w:noProof/>
          </w:rPr>
          <w:t>53</w:t>
        </w:r>
      </w:fldSimple>
      <w:r>
        <w:t>: Esq</w:t>
      </w:r>
      <w:r>
        <w:rPr>
          <w:noProof/>
        </w:rPr>
        <w:t>uemático alimentación para el FTDI en KiCad</w:t>
      </w:r>
      <w:bookmarkEnd w:id="370"/>
    </w:p>
    <w:p w14:paraId="64F8CC6C" w14:textId="77777777" w:rsidR="00404BF7" w:rsidRDefault="00404BF7" w:rsidP="00404BF7">
      <w:pPr>
        <w:keepNext/>
        <w:jc w:val="center"/>
      </w:pPr>
      <w:r>
        <w:rPr>
          <w:noProof/>
        </w:rPr>
        <w:drawing>
          <wp:inline distT="0" distB="0" distL="0" distR="0" wp14:anchorId="50992ED9" wp14:editId="0537147A">
            <wp:extent cx="2514600" cy="4622006"/>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3085" cy="4637602"/>
                    </a:xfrm>
                    <a:prstGeom prst="rect">
                      <a:avLst/>
                    </a:prstGeom>
                  </pic:spPr>
                </pic:pic>
              </a:graphicData>
            </a:graphic>
          </wp:inline>
        </w:drawing>
      </w:r>
    </w:p>
    <w:p w14:paraId="32EAA64A" w14:textId="3927034D" w:rsidR="00404BF7" w:rsidRPr="005A4B6D" w:rsidRDefault="00404BF7" w:rsidP="005A4B6D">
      <w:pPr>
        <w:pStyle w:val="Descripcin"/>
        <w:jc w:val="center"/>
      </w:pPr>
      <w:bookmarkStart w:id="371" w:name="_Toc46331692"/>
      <w:r>
        <w:t xml:space="preserve">Figura </w:t>
      </w:r>
      <w:fldSimple w:instr=" SEQ Figura \* ARABIC ">
        <w:r w:rsidR="00000DDA">
          <w:rPr>
            <w:noProof/>
          </w:rPr>
          <w:t>54</w:t>
        </w:r>
      </w:fldSimple>
      <w:r>
        <w:t>: Contenido de la EEPROM del FTDI</w:t>
      </w:r>
      <w:bookmarkEnd w:id="371"/>
    </w:p>
    <w:p w14:paraId="666288D1" w14:textId="0FA92770" w:rsidR="0021598F" w:rsidRDefault="0021598F" w:rsidP="003E394D">
      <w:pPr>
        <w:pStyle w:val="Ttulo2"/>
        <w:numPr>
          <w:ilvl w:val="1"/>
          <w:numId w:val="16"/>
        </w:numPr>
      </w:pPr>
      <w:bookmarkStart w:id="372" w:name="_Ref45791180"/>
      <w:bookmarkStart w:id="373" w:name="_Toc46255184"/>
      <w:r>
        <w:lastRenderedPageBreak/>
        <w:t>Diseño SRAM y bus de comunicación</w:t>
      </w:r>
      <w:bookmarkEnd w:id="372"/>
      <w:bookmarkEnd w:id="373"/>
    </w:p>
    <w:p w14:paraId="675AA1EB" w14:textId="1B0290FC" w:rsidR="00BE61A2" w:rsidRDefault="00BE61A2" w:rsidP="00BE61A2"/>
    <w:p w14:paraId="46559A02" w14:textId="0052737A" w:rsidR="00723C6A" w:rsidRDefault="00BE61A2" w:rsidP="00723C6A">
      <w:pPr>
        <w:ind w:firstLine="360"/>
      </w:pPr>
      <w:r>
        <w:t>Como se comentaba al principio de este texto, en el apartado</w:t>
      </w:r>
      <w:r w:rsidRPr="00723C6A">
        <w:rPr>
          <w:i/>
          <w:iCs/>
        </w:rPr>
        <w:t xml:space="preserve"> </w:t>
      </w:r>
      <w:r w:rsidR="00723C6A" w:rsidRPr="00723C6A">
        <w:rPr>
          <w:i/>
          <w:iCs/>
        </w:rPr>
        <w:fldChar w:fldCharType="begin"/>
      </w:r>
      <w:r w:rsidR="00723C6A" w:rsidRPr="00723C6A">
        <w:rPr>
          <w:i/>
          <w:iCs/>
        </w:rPr>
        <w:instrText xml:space="preserve"> REF _Ref36377517 \h </w:instrText>
      </w:r>
      <w:r w:rsidR="00723C6A">
        <w:rPr>
          <w:i/>
          <w:iCs/>
        </w:rPr>
        <w:instrText xml:space="preserve"> \* MERGEFORMAT </w:instrText>
      </w:r>
      <w:r w:rsidR="00723C6A" w:rsidRPr="00723C6A">
        <w:rPr>
          <w:i/>
          <w:iCs/>
        </w:rPr>
      </w:r>
      <w:r w:rsidR="00723C6A" w:rsidRPr="00723C6A">
        <w:rPr>
          <w:i/>
          <w:iCs/>
        </w:rPr>
        <w:fldChar w:fldCharType="separate"/>
      </w:r>
      <w:r w:rsidR="00723C6A" w:rsidRPr="00723C6A">
        <w:rPr>
          <w:i/>
          <w:iCs/>
        </w:rPr>
        <w:t>Idea del diseño</w:t>
      </w:r>
      <w:r w:rsidR="00723C6A" w:rsidRPr="00723C6A">
        <w:rPr>
          <w:i/>
          <w:iCs/>
        </w:rPr>
        <w:fldChar w:fldCharType="end"/>
      </w:r>
      <w:r w:rsidR="00723C6A">
        <w:t xml:space="preserve">, </w:t>
      </w:r>
      <w:r w:rsidR="008B41CE">
        <w:t>alg</w:t>
      </w:r>
      <w:r w:rsidR="00723C6A">
        <w:t>uno de los principales inconvenientes con lo que se encontraba el estudiante a la hora de implementar su aplicación eran:</w:t>
      </w:r>
    </w:p>
    <w:p w14:paraId="4C80DA81" w14:textId="5BAFC6D8" w:rsidR="00BE61A2" w:rsidRDefault="00723C6A" w:rsidP="00723C6A">
      <w:pPr>
        <w:pStyle w:val="Prrafodelista"/>
        <w:numPr>
          <w:ilvl w:val="0"/>
          <w:numId w:val="59"/>
        </w:numPr>
      </w:pPr>
      <w:r>
        <w:t>Por una parte, la escasa memoria de alta velocidad de la que disponían el microcontrolador utilizado, Arduino Uno, y la FPGA, IceZUM Alham</w:t>
      </w:r>
      <w:r w:rsidR="00CC1803">
        <w:t>b</w:t>
      </w:r>
      <w:r>
        <w:t>ra II.</w:t>
      </w:r>
    </w:p>
    <w:p w14:paraId="0D4522C2" w14:textId="7624B2FC" w:rsidR="00723C6A" w:rsidRDefault="00723C6A" w:rsidP="00723C6A">
      <w:pPr>
        <w:pStyle w:val="Prrafodelista"/>
        <w:numPr>
          <w:ilvl w:val="0"/>
          <w:numId w:val="59"/>
        </w:numPr>
      </w:pPr>
      <w:r>
        <w:t>Por otra parte, la escasez de pines de propósito general de ambas placas limitaba la posibil</w:t>
      </w:r>
      <w:r w:rsidR="00FB4F76">
        <w:t>idad de comunicación entre los dos dispositivos.</w:t>
      </w:r>
    </w:p>
    <w:p w14:paraId="78F35911" w14:textId="2AF31768" w:rsidR="008B41CE" w:rsidRDefault="008B41CE" w:rsidP="008B41CE">
      <w:r>
        <w:t xml:space="preserve">Para solventar dichas limitaciones, en el diseño de nuestra placa se ha incorporado una memoria SRAM que, conectada al microprocesador y a la FPGA simultáneamente, permiten solucionar ambos inconvenientes. Por un </w:t>
      </w:r>
      <w:r w:rsidR="00CC1803">
        <w:t>lado,</w:t>
      </w:r>
      <w:r>
        <w:t xml:space="preserve"> ampliando la memoria total del sistema, y por otro, estableciendo un bus de comunicación microcontrolador-memoria-FPGA que permita al usuario intercambiar datos entre los dos dispositivos mediante la SRAM.</w:t>
      </w:r>
      <w:r w:rsidR="00CC1803">
        <w:fldChar w:fldCharType="begin"/>
      </w:r>
      <w:r w:rsidR="00CC1803">
        <w:instrText xml:space="preserve"> REF Uno \h </w:instrText>
      </w:r>
      <w:r w:rsidR="00CC1803">
        <w:fldChar w:fldCharType="end"/>
      </w:r>
      <w:r w:rsidR="00CC1803">
        <w:fldChar w:fldCharType="begin"/>
      </w:r>
      <w:r w:rsidR="00CC1803">
        <w:instrText xml:space="preserve"> REF Uno \h </w:instrText>
      </w:r>
      <w:r w:rsidR="00CC1803">
        <w:fldChar w:fldCharType="end"/>
      </w:r>
      <w:r w:rsidR="00CC1803">
        <w:fldChar w:fldCharType="begin"/>
      </w:r>
      <w:r w:rsidR="00CC1803">
        <w:instrText xml:space="preserve"> REF Uno \h </w:instrText>
      </w:r>
      <w:r w:rsidR="00CC1803">
        <w:fldChar w:fldCharType="end"/>
      </w:r>
    </w:p>
    <w:p w14:paraId="685B0014" w14:textId="028C61BD" w:rsidR="00CC1803" w:rsidRDefault="00CC1803" w:rsidP="008B41CE">
      <w:r>
        <w:t xml:space="preserve">La memoria SRAM elegida para la implementación es la </w:t>
      </w:r>
      <w:r w:rsidRPr="00CC1803">
        <w:t>IS61WV25616EDBLL</w:t>
      </w:r>
      <w:r>
        <w:t xml:space="preserve"> [62], una memoria </w:t>
      </w:r>
      <w:r w:rsidR="00CE0D1D">
        <w:t>RAM estática de alta velocidad con 256K palabras de 16 bits, lo que da lugar a un total de 4Mb de memoria</w:t>
      </w:r>
      <w:r>
        <w:fldChar w:fldCharType="begin"/>
      </w:r>
      <w:r>
        <w:instrText xml:space="preserve"> REF Uno \h </w:instrText>
      </w:r>
      <w:r>
        <w:fldChar w:fldCharType="end"/>
      </w:r>
      <w:r>
        <w:fldChar w:fldCharType="begin"/>
      </w:r>
      <w:r>
        <w:instrText xml:space="preserve"> REF Uno \h </w:instrText>
      </w:r>
      <w:r>
        <w:fldChar w:fldCharType="end"/>
      </w:r>
      <w:r>
        <w:fldChar w:fldCharType="begin"/>
      </w:r>
      <w:r>
        <w:instrText xml:space="preserve"> REF Uno \h </w:instrText>
      </w:r>
      <w:r>
        <w:fldChar w:fldCharType="end"/>
      </w:r>
      <w:r>
        <w:t>.</w:t>
      </w:r>
      <w:r w:rsidR="00CE0D1D">
        <w:t xml:space="preserve"> Es asíncrona, tiene salida triestado</w:t>
      </w:r>
      <w:r>
        <w:t xml:space="preserve"> </w:t>
      </w:r>
      <w:r w:rsidR="00CE0D1D">
        <w:t>y un consumo en activo de 85mW.</w:t>
      </w:r>
      <w:r w:rsidR="00287169">
        <w:t xml:space="preserve"> Además</w:t>
      </w:r>
      <w:r w:rsidR="00AE279E">
        <w:t>,</w:t>
      </w:r>
      <w:r w:rsidR="00287169">
        <w:t xml:space="preserve"> cuenta con módulos de detección y corrección de errores.</w:t>
      </w:r>
      <w:r w:rsidR="00CE0D1D">
        <w:t xml:space="preserve"> </w:t>
      </w:r>
      <w:r>
        <w:t>Podemos ver su diagrama de bloques en la figura 55.</w:t>
      </w:r>
    </w:p>
    <w:p w14:paraId="568ABDDA" w14:textId="77777777" w:rsidR="00CC1803" w:rsidRDefault="00CC1803" w:rsidP="00CC1803">
      <w:pPr>
        <w:keepNext/>
      </w:pPr>
      <w:r w:rsidRPr="00CC1803">
        <w:rPr>
          <w:noProof/>
        </w:rPr>
        <w:drawing>
          <wp:inline distT="0" distB="0" distL="0" distR="0" wp14:anchorId="534DF913" wp14:editId="715933F4">
            <wp:extent cx="5144218" cy="283884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4218" cy="2838846"/>
                    </a:xfrm>
                    <a:prstGeom prst="rect">
                      <a:avLst/>
                    </a:prstGeom>
                  </pic:spPr>
                </pic:pic>
              </a:graphicData>
            </a:graphic>
          </wp:inline>
        </w:drawing>
      </w:r>
    </w:p>
    <w:p w14:paraId="63168F79" w14:textId="15A0D163" w:rsidR="00CC1803" w:rsidRDefault="00CC1803" w:rsidP="00CC1803">
      <w:pPr>
        <w:pStyle w:val="Descripcin"/>
        <w:jc w:val="center"/>
      </w:pPr>
      <w:bookmarkStart w:id="374" w:name="_Toc46331693"/>
      <w:r>
        <w:t xml:space="preserve">Figura </w:t>
      </w:r>
      <w:fldSimple w:instr=" SEQ Figura \* ARABIC ">
        <w:r w:rsidR="00000DDA">
          <w:rPr>
            <w:noProof/>
          </w:rPr>
          <w:t>55</w:t>
        </w:r>
      </w:fldSimple>
      <w:r>
        <w:t>: Diagrama de bloques de la memoria SRAM</w:t>
      </w:r>
      <w:bookmarkEnd w:id="374"/>
    </w:p>
    <w:p w14:paraId="43114F0F" w14:textId="7DA0D649" w:rsidR="00224A63" w:rsidRDefault="00224A63" w:rsidP="00224A63">
      <w:r>
        <w:lastRenderedPageBreak/>
        <w:t>En la tabla 10 se muestra la descripción de pines de la memoria y en la figura 56 el pinout del encapsulado.</w:t>
      </w:r>
    </w:p>
    <w:tbl>
      <w:tblPr>
        <w:tblStyle w:val="Tablaconcuadrcula"/>
        <w:tblW w:w="0" w:type="auto"/>
        <w:jc w:val="center"/>
        <w:tblLook w:val="04A0" w:firstRow="1" w:lastRow="0" w:firstColumn="1" w:lastColumn="0" w:noHBand="0" w:noVBand="1"/>
      </w:tblPr>
      <w:tblGrid>
        <w:gridCol w:w="1603"/>
        <w:gridCol w:w="4731"/>
      </w:tblGrid>
      <w:tr w:rsidR="00224A63" w14:paraId="2F8FBBCD" w14:textId="77777777" w:rsidTr="00224A63">
        <w:trPr>
          <w:jc w:val="center"/>
        </w:trPr>
        <w:tc>
          <w:tcPr>
            <w:tcW w:w="0" w:type="auto"/>
          </w:tcPr>
          <w:p w14:paraId="20DC7D43" w14:textId="5A635B66" w:rsidR="00224A63" w:rsidRDefault="00224A63" w:rsidP="00224A63">
            <w:r>
              <w:t>PIN NO.</w:t>
            </w:r>
          </w:p>
        </w:tc>
        <w:tc>
          <w:tcPr>
            <w:tcW w:w="0" w:type="auto"/>
          </w:tcPr>
          <w:p w14:paraId="45BE45FC" w14:textId="097249B0" w:rsidR="00224A63" w:rsidRDefault="00224A63" w:rsidP="00224A63">
            <w:r>
              <w:t>Descripción</w:t>
            </w:r>
          </w:p>
        </w:tc>
      </w:tr>
      <w:tr w:rsidR="00224A63" w14:paraId="322E0FD5" w14:textId="77777777" w:rsidTr="00224A63">
        <w:trPr>
          <w:jc w:val="center"/>
        </w:trPr>
        <w:tc>
          <w:tcPr>
            <w:tcW w:w="0" w:type="auto"/>
          </w:tcPr>
          <w:p w14:paraId="3824667D" w14:textId="781F24F1" w:rsidR="00224A63" w:rsidRDefault="00224A63" w:rsidP="00224A63">
            <w:r>
              <w:t>A0 - A17</w:t>
            </w:r>
          </w:p>
        </w:tc>
        <w:tc>
          <w:tcPr>
            <w:tcW w:w="0" w:type="auto"/>
          </w:tcPr>
          <w:p w14:paraId="677C9A08" w14:textId="5D49AF6C" w:rsidR="00224A63" w:rsidRDefault="00224A63" w:rsidP="00224A63">
            <w:r>
              <w:t>Address Input</w:t>
            </w:r>
          </w:p>
        </w:tc>
      </w:tr>
      <w:tr w:rsidR="00224A63" w14:paraId="1B7CDB90" w14:textId="77777777" w:rsidTr="00224A63">
        <w:trPr>
          <w:jc w:val="center"/>
        </w:trPr>
        <w:tc>
          <w:tcPr>
            <w:tcW w:w="0" w:type="auto"/>
          </w:tcPr>
          <w:p w14:paraId="2C221993" w14:textId="3003D71A" w:rsidR="00224A63" w:rsidRDefault="00224A63" w:rsidP="00224A63">
            <w:r>
              <w:t>I/O0 - I/O15</w:t>
            </w:r>
          </w:p>
        </w:tc>
        <w:tc>
          <w:tcPr>
            <w:tcW w:w="0" w:type="auto"/>
          </w:tcPr>
          <w:p w14:paraId="333BE2E9" w14:textId="19CB3DB1" w:rsidR="00224A63" w:rsidRDefault="00224A63" w:rsidP="00224A63">
            <w:r>
              <w:t>Data Input/Output</w:t>
            </w:r>
          </w:p>
        </w:tc>
      </w:tr>
      <w:tr w:rsidR="00224A63" w14:paraId="1D023C1E" w14:textId="77777777" w:rsidTr="00224A63">
        <w:trPr>
          <w:jc w:val="center"/>
        </w:trPr>
        <w:tc>
          <w:tcPr>
            <w:tcW w:w="0" w:type="auto"/>
          </w:tcPr>
          <w:p w14:paraId="1FFFF1C4" w14:textId="6C5A18B2" w:rsidR="00224A63" w:rsidRDefault="00224A63" w:rsidP="00224A63">
            <w:r>
              <w:t>CE</w:t>
            </w:r>
          </w:p>
        </w:tc>
        <w:tc>
          <w:tcPr>
            <w:tcW w:w="0" w:type="auto"/>
          </w:tcPr>
          <w:p w14:paraId="38EAA680" w14:textId="0C68E9CC" w:rsidR="00224A63" w:rsidRDefault="00224A63" w:rsidP="00224A63">
            <w:r>
              <w:t>Chip enable input (activo en valor bajo)</w:t>
            </w:r>
          </w:p>
        </w:tc>
      </w:tr>
      <w:tr w:rsidR="00224A63" w14:paraId="760C3C67" w14:textId="77777777" w:rsidTr="00224A63">
        <w:trPr>
          <w:jc w:val="center"/>
        </w:trPr>
        <w:tc>
          <w:tcPr>
            <w:tcW w:w="0" w:type="auto"/>
          </w:tcPr>
          <w:p w14:paraId="79C9068A" w14:textId="5589C489" w:rsidR="00224A63" w:rsidRDefault="00224A63" w:rsidP="00224A63">
            <w:r>
              <w:t>OE</w:t>
            </w:r>
          </w:p>
        </w:tc>
        <w:tc>
          <w:tcPr>
            <w:tcW w:w="0" w:type="auto"/>
          </w:tcPr>
          <w:p w14:paraId="300CCC74" w14:textId="788B532B" w:rsidR="00224A63" w:rsidRDefault="00224A63" w:rsidP="00224A63">
            <w:r>
              <w:t>Output enable input (activo en valor bajo)</w:t>
            </w:r>
          </w:p>
        </w:tc>
      </w:tr>
      <w:tr w:rsidR="00224A63" w14:paraId="535A80A0" w14:textId="77777777" w:rsidTr="00224A63">
        <w:trPr>
          <w:jc w:val="center"/>
        </w:trPr>
        <w:tc>
          <w:tcPr>
            <w:tcW w:w="0" w:type="auto"/>
          </w:tcPr>
          <w:p w14:paraId="4E763972" w14:textId="08E4CCAE" w:rsidR="00224A63" w:rsidRDefault="00224A63" w:rsidP="00224A63">
            <w:r>
              <w:t>WE</w:t>
            </w:r>
          </w:p>
        </w:tc>
        <w:tc>
          <w:tcPr>
            <w:tcW w:w="0" w:type="auto"/>
          </w:tcPr>
          <w:p w14:paraId="2886B856" w14:textId="103776A3" w:rsidR="00224A63" w:rsidRDefault="00224A63" w:rsidP="00224A63">
            <w:r>
              <w:t>Write enable input (activo en valor bajo)</w:t>
            </w:r>
          </w:p>
        </w:tc>
      </w:tr>
      <w:tr w:rsidR="00224A63" w14:paraId="135805A8" w14:textId="77777777" w:rsidTr="00224A63">
        <w:trPr>
          <w:jc w:val="center"/>
        </w:trPr>
        <w:tc>
          <w:tcPr>
            <w:tcW w:w="0" w:type="auto"/>
          </w:tcPr>
          <w:p w14:paraId="52055B9B" w14:textId="5320B446" w:rsidR="00224A63" w:rsidRDefault="00224A63" w:rsidP="00224A63">
            <w:r>
              <w:t>LB</w:t>
            </w:r>
          </w:p>
        </w:tc>
        <w:tc>
          <w:tcPr>
            <w:tcW w:w="0" w:type="auto"/>
          </w:tcPr>
          <w:p w14:paraId="32982F36" w14:textId="21BB2807" w:rsidR="00224A63" w:rsidRDefault="00224A63" w:rsidP="00224A63">
            <w:r>
              <w:t>Lower-byte control (activo en valor bajo)</w:t>
            </w:r>
          </w:p>
        </w:tc>
      </w:tr>
      <w:tr w:rsidR="00224A63" w14:paraId="5794BD21" w14:textId="77777777" w:rsidTr="00224A63">
        <w:trPr>
          <w:jc w:val="center"/>
        </w:trPr>
        <w:tc>
          <w:tcPr>
            <w:tcW w:w="0" w:type="auto"/>
          </w:tcPr>
          <w:p w14:paraId="32DDCC1C" w14:textId="201E2B74" w:rsidR="00224A63" w:rsidRDefault="00224A63" w:rsidP="00224A63">
            <w:r>
              <w:t>UB</w:t>
            </w:r>
          </w:p>
        </w:tc>
        <w:tc>
          <w:tcPr>
            <w:tcW w:w="0" w:type="auto"/>
          </w:tcPr>
          <w:p w14:paraId="01EC0BFE" w14:textId="3E2887D9" w:rsidR="00224A63" w:rsidRDefault="00224A63" w:rsidP="00224A63">
            <w:r>
              <w:t>Upper-byte control (activo en valor bajo)</w:t>
            </w:r>
          </w:p>
        </w:tc>
      </w:tr>
      <w:tr w:rsidR="00224A63" w14:paraId="54920271" w14:textId="77777777" w:rsidTr="00224A63">
        <w:trPr>
          <w:jc w:val="center"/>
        </w:trPr>
        <w:tc>
          <w:tcPr>
            <w:tcW w:w="0" w:type="auto"/>
          </w:tcPr>
          <w:p w14:paraId="00287B21" w14:textId="031F8F37" w:rsidR="00224A63" w:rsidRDefault="00224A63" w:rsidP="00224A63">
            <w:r>
              <w:t>NC</w:t>
            </w:r>
          </w:p>
        </w:tc>
        <w:tc>
          <w:tcPr>
            <w:tcW w:w="0" w:type="auto"/>
          </w:tcPr>
          <w:p w14:paraId="2C0846D4" w14:textId="6346B113" w:rsidR="00224A63" w:rsidRDefault="00224A63" w:rsidP="00224A63">
            <w:r>
              <w:t>No conectar</w:t>
            </w:r>
          </w:p>
        </w:tc>
      </w:tr>
      <w:tr w:rsidR="00224A63" w14:paraId="5DF372B3" w14:textId="77777777" w:rsidTr="00224A63">
        <w:trPr>
          <w:jc w:val="center"/>
        </w:trPr>
        <w:tc>
          <w:tcPr>
            <w:tcW w:w="0" w:type="auto"/>
          </w:tcPr>
          <w:p w14:paraId="00747F99" w14:textId="621CE5EA" w:rsidR="00224A63" w:rsidRDefault="00224A63" w:rsidP="00224A63">
            <w:r>
              <w:t>V</w:t>
            </w:r>
            <w:r w:rsidRPr="00CB5C50">
              <w:rPr>
                <w:vertAlign w:val="subscript"/>
              </w:rPr>
              <w:t>DD</w:t>
            </w:r>
          </w:p>
        </w:tc>
        <w:tc>
          <w:tcPr>
            <w:tcW w:w="0" w:type="auto"/>
          </w:tcPr>
          <w:p w14:paraId="104FBC32" w14:textId="5DC801A2" w:rsidR="00224A63" w:rsidRDefault="00224A63" w:rsidP="00224A63">
            <w:r>
              <w:t>Alimentación</w:t>
            </w:r>
          </w:p>
        </w:tc>
      </w:tr>
      <w:tr w:rsidR="00224A63" w14:paraId="61F4207B" w14:textId="77777777" w:rsidTr="00224A63">
        <w:trPr>
          <w:jc w:val="center"/>
        </w:trPr>
        <w:tc>
          <w:tcPr>
            <w:tcW w:w="0" w:type="auto"/>
          </w:tcPr>
          <w:p w14:paraId="5F842CA2" w14:textId="76ADB41B" w:rsidR="00224A63" w:rsidRDefault="00224A63" w:rsidP="00224A63">
            <w:r>
              <w:t>GBD</w:t>
            </w:r>
          </w:p>
        </w:tc>
        <w:tc>
          <w:tcPr>
            <w:tcW w:w="0" w:type="auto"/>
          </w:tcPr>
          <w:p w14:paraId="6CB11EB6" w14:textId="473E5869" w:rsidR="00224A63" w:rsidRDefault="00224A63" w:rsidP="00224A63">
            <w:pPr>
              <w:keepNext/>
            </w:pPr>
            <w:r>
              <w:t>Masa</w:t>
            </w:r>
          </w:p>
        </w:tc>
      </w:tr>
    </w:tbl>
    <w:p w14:paraId="6E53CDA4" w14:textId="19C79E11" w:rsidR="00224A63" w:rsidRDefault="00224A63" w:rsidP="00224A63">
      <w:pPr>
        <w:pStyle w:val="Descripcin"/>
        <w:jc w:val="center"/>
      </w:pPr>
      <w:r>
        <w:t xml:space="preserve">Tabla </w:t>
      </w:r>
      <w:fldSimple w:instr=" SEQ Tabla \* ARABIC ">
        <w:r w:rsidR="00772B0E">
          <w:rPr>
            <w:noProof/>
          </w:rPr>
          <w:t>10</w:t>
        </w:r>
      </w:fldSimple>
      <w:r>
        <w:t>: Descripción de pines de la memoria SRAM</w:t>
      </w:r>
    </w:p>
    <w:p w14:paraId="45607D50" w14:textId="77777777" w:rsidR="00224A63" w:rsidRDefault="00224A63" w:rsidP="00224A63">
      <w:pPr>
        <w:keepNext/>
        <w:jc w:val="center"/>
      </w:pPr>
      <w:r w:rsidRPr="00224A63">
        <w:rPr>
          <w:noProof/>
        </w:rPr>
        <w:drawing>
          <wp:inline distT="0" distB="0" distL="0" distR="0" wp14:anchorId="3A90A51D" wp14:editId="5A1B11EA">
            <wp:extent cx="3010320" cy="310558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0320" cy="3105583"/>
                    </a:xfrm>
                    <a:prstGeom prst="rect">
                      <a:avLst/>
                    </a:prstGeom>
                  </pic:spPr>
                </pic:pic>
              </a:graphicData>
            </a:graphic>
          </wp:inline>
        </w:drawing>
      </w:r>
    </w:p>
    <w:p w14:paraId="38562E08" w14:textId="46654FD8" w:rsidR="00224A63" w:rsidRDefault="00224A63" w:rsidP="00224A63">
      <w:pPr>
        <w:pStyle w:val="Descripcin"/>
        <w:jc w:val="center"/>
      </w:pPr>
      <w:bookmarkStart w:id="375" w:name="_Toc46331694"/>
      <w:r>
        <w:t xml:space="preserve">Figura </w:t>
      </w:r>
      <w:fldSimple w:instr=" SEQ Figura \* ARABIC ">
        <w:r w:rsidR="00000DDA">
          <w:rPr>
            <w:noProof/>
          </w:rPr>
          <w:t>56</w:t>
        </w:r>
      </w:fldSimple>
      <w:r>
        <w:t>: pinout de la memoria SRAM</w:t>
      </w:r>
      <w:bookmarkEnd w:id="375"/>
    </w:p>
    <w:p w14:paraId="475D0E73" w14:textId="14EDA60A" w:rsidR="000A24BC" w:rsidRDefault="00CB5C50" w:rsidP="003200B4">
      <w:r>
        <w:t>Los pines de control “LB” y “UB” no los usaremos y los fijaremos a masa. El de Output enable “OE” tampoco es necesario ya que la señal “WE” controla tanto la lectura como la escritura de la memoria. Por tanto, podemos representar la tabla de verdad de la memoria en la tabla 11</w:t>
      </w:r>
      <w:r w:rsidR="008C7AAB">
        <w:t>. De ella podemos deducir qu</w:t>
      </w:r>
      <w:r w:rsidR="003200B4">
        <w:t>e s</w:t>
      </w:r>
      <w:r w:rsidR="008C7AAB">
        <w:t>iempre que la memoria no esté siendo utilizada, es conveniente forzar la señal “CE” a un valor alto para reducir el consumo de energía</w:t>
      </w:r>
      <w:r w:rsidR="003200B4">
        <w:t xml:space="preserve"> y hacer que la salida esté en alta impedancia.</w:t>
      </w:r>
    </w:p>
    <w:tbl>
      <w:tblPr>
        <w:tblStyle w:val="Tablaconcuadrcula"/>
        <w:tblW w:w="0" w:type="auto"/>
        <w:jc w:val="center"/>
        <w:tblLook w:val="04A0" w:firstRow="1" w:lastRow="0" w:firstColumn="1" w:lastColumn="0" w:noHBand="0" w:noVBand="1"/>
      </w:tblPr>
      <w:tblGrid>
        <w:gridCol w:w="1543"/>
        <w:gridCol w:w="627"/>
        <w:gridCol w:w="553"/>
        <w:gridCol w:w="1160"/>
        <w:gridCol w:w="2250"/>
      </w:tblGrid>
      <w:tr w:rsidR="00CB5C50" w14:paraId="78FEDA67" w14:textId="77777777" w:rsidTr="009677E4">
        <w:trPr>
          <w:jc w:val="center"/>
        </w:trPr>
        <w:tc>
          <w:tcPr>
            <w:tcW w:w="0" w:type="auto"/>
          </w:tcPr>
          <w:p w14:paraId="4792B852" w14:textId="18C32303" w:rsidR="00CB5C50" w:rsidRDefault="00CB5C50" w:rsidP="00A224C5">
            <w:r>
              <w:lastRenderedPageBreak/>
              <w:t>Modo</w:t>
            </w:r>
          </w:p>
        </w:tc>
        <w:tc>
          <w:tcPr>
            <w:tcW w:w="0" w:type="auto"/>
          </w:tcPr>
          <w:p w14:paraId="62B60644" w14:textId="047214A2" w:rsidR="00CB5C50" w:rsidRDefault="00CB5C50" w:rsidP="00A224C5">
            <w:r>
              <w:t>WE</w:t>
            </w:r>
          </w:p>
        </w:tc>
        <w:tc>
          <w:tcPr>
            <w:tcW w:w="0" w:type="auto"/>
          </w:tcPr>
          <w:p w14:paraId="7C1B4ECB" w14:textId="15E31ABC" w:rsidR="00CB5C50" w:rsidRDefault="00CB5C50" w:rsidP="00A224C5">
            <w:r>
              <w:t>CE</w:t>
            </w:r>
          </w:p>
        </w:tc>
        <w:tc>
          <w:tcPr>
            <w:tcW w:w="1160" w:type="dxa"/>
          </w:tcPr>
          <w:p w14:paraId="3EAAB7C2" w14:textId="7817627B" w:rsidR="00CB5C50" w:rsidRDefault="00CB5C50" w:rsidP="00A224C5">
            <w:r>
              <w:t>I/O</w:t>
            </w:r>
          </w:p>
        </w:tc>
        <w:tc>
          <w:tcPr>
            <w:tcW w:w="2250" w:type="dxa"/>
          </w:tcPr>
          <w:p w14:paraId="36586A9D" w14:textId="1362BD6C" w:rsidR="00CB5C50" w:rsidRPr="00F566F3" w:rsidRDefault="00CB5C50" w:rsidP="00A224C5">
            <w:r>
              <w:t>Corriente en V</w:t>
            </w:r>
            <w:r w:rsidRPr="00CB5C50">
              <w:rPr>
                <w:vertAlign w:val="subscript"/>
              </w:rPr>
              <w:t>DD</w:t>
            </w:r>
            <w:r w:rsidR="00F566F3">
              <w:rPr>
                <w:vertAlign w:val="subscript"/>
              </w:rPr>
              <w:t xml:space="preserve"> </w:t>
            </w:r>
            <w:r w:rsidR="00F566F3">
              <w:t>máxima</w:t>
            </w:r>
            <w:r w:rsidR="00F566F3">
              <w:rPr>
                <w:vertAlign w:val="subscript"/>
              </w:rPr>
              <w:t xml:space="preserve"> </w:t>
            </w:r>
            <w:r w:rsidR="00F566F3">
              <w:t>(mA)</w:t>
            </w:r>
          </w:p>
        </w:tc>
      </w:tr>
      <w:tr w:rsidR="00CB5C50" w14:paraId="25E5360A" w14:textId="77777777" w:rsidTr="009677E4">
        <w:trPr>
          <w:jc w:val="center"/>
        </w:trPr>
        <w:tc>
          <w:tcPr>
            <w:tcW w:w="0" w:type="auto"/>
          </w:tcPr>
          <w:p w14:paraId="640DABA9" w14:textId="6C470650" w:rsidR="00CB5C50" w:rsidRDefault="00CB5C50" w:rsidP="00A224C5">
            <w:r>
              <w:t>Not Selected</w:t>
            </w:r>
          </w:p>
        </w:tc>
        <w:tc>
          <w:tcPr>
            <w:tcW w:w="0" w:type="auto"/>
          </w:tcPr>
          <w:p w14:paraId="7B7F512D" w14:textId="2AA45EF8" w:rsidR="00CB5C50" w:rsidRDefault="00CB5C50" w:rsidP="00A224C5">
            <w:r>
              <w:t>X</w:t>
            </w:r>
          </w:p>
        </w:tc>
        <w:tc>
          <w:tcPr>
            <w:tcW w:w="0" w:type="auto"/>
          </w:tcPr>
          <w:p w14:paraId="5E5A22EF" w14:textId="7EDC11E1" w:rsidR="00CB5C50" w:rsidRDefault="00CB5C50" w:rsidP="00A224C5">
            <w:r>
              <w:t>H</w:t>
            </w:r>
          </w:p>
        </w:tc>
        <w:tc>
          <w:tcPr>
            <w:tcW w:w="1160" w:type="dxa"/>
          </w:tcPr>
          <w:p w14:paraId="42FB00C4" w14:textId="602F163F" w:rsidR="00CB5C50" w:rsidRDefault="00CB5C50" w:rsidP="00A224C5">
            <w:r>
              <w:t>High-Z</w:t>
            </w:r>
          </w:p>
        </w:tc>
        <w:tc>
          <w:tcPr>
            <w:tcW w:w="2250" w:type="dxa"/>
          </w:tcPr>
          <w:p w14:paraId="32594628" w14:textId="30A6C803" w:rsidR="00CB5C50" w:rsidRPr="00F566F3" w:rsidRDefault="00CB5C50" w:rsidP="00A224C5">
            <w:r>
              <w:t>I</w:t>
            </w:r>
            <w:r w:rsidRPr="00CB5C50">
              <w:rPr>
                <w:vertAlign w:val="subscript"/>
              </w:rPr>
              <w:t>SB</w:t>
            </w:r>
            <w:r w:rsidR="00F566F3">
              <w:t>=15</w:t>
            </w:r>
          </w:p>
        </w:tc>
      </w:tr>
      <w:tr w:rsidR="00CB5C50" w14:paraId="66E6702C" w14:textId="77777777" w:rsidTr="009677E4">
        <w:trPr>
          <w:jc w:val="center"/>
        </w:trPr>
        <w:tc>
          <w:tcPr>
            <w:tcW w:w="0" w:type="auto"/>
          </w:tcPr>
          <w:p w14:paraId="319D02F7" w14:textId="4F20EA51" w:rsidR="00CB5C50" w:rsidRDefault="00CB5C50" w:rsidP="00A224C5">
            <w:r>
              <w:t>Read</w:t>
            </w:r>
          </w:p>
        </w:tc>
        <w:tc>
          <w:tcPr>
            <w:tcW w:w="0" w:type="auto"/>
          </w:tcPr>
          <w:p w14:paraId="6F877E3E" w14:textId="0A544CA4" w:rsidR="00CB5C50" w:rsidRDefault="00CB5C50" w:rsidP="00A224C5">
            <w:r>
              <w:t>H</w:t>
            </w:r>
          </w:p>
        </w:tc>
        <w:tc>
          <w:tcPr>
            <w:tcW w:w="0" w:type="auto"/>
          </w:tcPr>
          <w:p w14:paraId="3C02F96C" w14:textId="241943A2" w:rsidR="00CB5C50" w:rsidRDefault="00CB5C50" w:rsidP="00A224C5">
            <w:r>
              <w:t>L</w:t>
            </w:r>
          </w:p>
        </w:tc>
        <w:tc>
          <w:tcPr>
            <w:tcW w:w="1160" w:type="dxa"/>
          </w:tcPr>
          <w:p w14:paraId="59278976" w14:textId="273D1663" w:rsidR="00CB5C50" w:rsidRPr="00EA02EC" w:rsidRDefault="00EA02EC" w:rsidP="00A224C5">
            <w:pPr>
              <w:rPr>
                <w:vertAlign w:val="subscript"/>
              </w:rPr>
            </w:pPr>
            <w:r>
              <w:t>D</w:t>
            </w:r>
            <w:r>
              <w:rPr>
                <w:vertAlign w:val="subscript"/>
              </w:rPr>
              <w:t>OUT</w:t>
            </w:r>
          </w:p>
        </w:tc>
        <w:tc>
          <w:tcPr>
            <w:tcW w:w="2250" w:type="dxa"/>
          </w:tcPr>
          <w:p w14:paraId="5CD15CEA" w14:textId="061543A0" w:rsidR="00CB5C50" w:rsidRPr="00EA02EC" w:rsidRDefault="00EA02EC" w:rsidP="00A224C5">
            <w:pPr>
              <w:rPr>
                <w:vertAlign w:val="subscript"/>
              </w:rPr>
            </w:pPr>
            <w:r>
              <w:t>I</w:t>
            </w:r>
            <w:r>
              <w:rPr>
                <w:vertAlign w:val="subscript"/>
              </w:rPr>
              <w:t>CC</w:t>
            </w:r>
            <w:r w:rsidR="00F566F3">
              <w:t>=50</w:t>
            </w:r>
          </w:p>
        </w:tc>
      </w:tr>
      <w:tr w:rsidR="00CB5C50" w14:paraId="6B0487A4" w14:textId="77777777" w:rsidTr="009677E4">
        <w:trPr>
          <w:jc w:val="center"/>
        </w:trPr>
        <w:tc>
          <w:tcPr>
            <w:tcW w:w="0" w:type="auto"/>
          </w:tcPr>
          <w:p w14:paraId="316A28CB" w14:textId="3C6B5643" w:rsidR="00CB5C50" w:rsidRDefault="00CB5C50" w:rsidP="00A224C5">
            <w:r>
              <w:t>Write</w:t>
            </w:r>
          </w:p>
        </w:tc>
        <w:tc>
          <w:tcPr>
            <w:tcW w:w="0" w:type="auto"/>
          </w:tcPr>
          <w:p w14:paraId="50ABC14C" w14:textId="66F4A8F2" w:rsidR="00CB5C50" w:rsidRDefault="00EA02EC" w:rsidP="00A224C5">
            <w:r>
              <w:t>L</w:t>
            </w:r>
          </w:p>
        </w:tc>
        <w:tc>
          <w:tcPr>
            <w:tcW w:w="0" w:type="auto"/>
          </w:tcPr>
          <w:p w14:paraId="68235A5F" w14:textId="53024AC4" w:rsidR="00CB5C50" w:rsidRDefault="00EA02EC" w:rsidP="00A224C5">
            <w:r>
              <w:t>L</w:t>
            </w:r>
          </w:p>
        </w:tc>
        <w:tc>
          <w:tcPr>
            <w:tcW w:w="1160" w:type="dxa"/>
          </w:tcPr>
          <w:p w14:paraId="2F4EDF94" w14:textId="2A0C848A" w:rsidR="00CB5C50" w:rsidRPr="00EA02EC" w:rsidRDefault="00EA02EC" w:rsidP="00A224C5">
            <w:pPr>
              <w:rPr>
                <w:vertAlign w:val="subscript"/>
              </w:rPr>
            </w:pPr>
            <w:r>
              <w:t>D</w:t>
            </w:r>
            <w:r>
              <w:rPr>
                <w:vertAlign w:val="subscript"/>
              </w:rPr>
              <w:t>IN</w:t>
            </w:r>
          </w:p>
        </w:tc>
        <w:tc>
          <w:tcPr>
            <w:tcW w:w="2250" w:type="dxa"/>
          </w:tcPr>
          <w:p w14:paraId="7FE40E46" w14:textId="5CD7D5F0" w:rsidR="00CB5C50" w:rsidRPr="00EA02EC" w:rsidRDefault="00EA02EC" w:rsidP="00D97018">
            <w:pPr>
              <w:keepNext/>
              <w:rPr>
                <w:vertAlign w:val="subscript"/>
              </w:rPr>
            </w:pPr>
            <w:r>
              <w:t>I</w:t>
            </w:r>
            <w:r>
              <w:rPr>
                <w:vertAlign w:val="subscript"/>
              </w:rPr>
              <w:t>CC</w:t>
            </w:r>
            <w:r w:rsidR="00F566F3">
              <w:t>=50</w:t>
            </w:r>
          </w:p>
        </w:tc>
      </w:tr>
    </w:tbl>
    <w:p w14:paraId="1C6A48CF" w14:textId="7CEA3CD1" w:rsidR="00CB5C50" w:rsidRDefault="00D97018" w:rsidP="00D97018">
      <w:pPr>
        <w:pStyle w:val="Descripcin"/>
        <w:jc w:val="center"/>
      </w:pPr>
      <w:r>
        <w:t xml:space="preserve">Tabla </w:t>
      </w:r>
      <w:fldSimple w:instr=" SEQ Tabla \* ARABIC ">
        <w:r w:rsidR="00772B0E">
          <w:rPr>
            <w:noProof/>
          </w:rPr>
          <w:t>11</w:t>
        </w:r>
      </w:fldSimple>
      <w:r>
        <w:t>: Tabla de verdad de la memoria SRAM</w:t>
      </w:r>
    </w:p>
    <w:p w14:paraId="3D629C2B" w14:textId="1A2F193D" w:rsidR="00067622" w:rsidRDefault="00067622" w:rsidP="00067622">
      <w:r>
        <w:t>Dicho esto, el esquemático queda como en la figura 57 donde sólo se ha puesto las masas, nombres a las líneas y añadido condensadores de desacoplo en las entradas de alimentación.</w:t>
      </w:r>
    </w:p>
    <w:p w14:paraId="31F7473D" w14:textId="77777777" w:rsidR="00067622" w:rsidRDefault="00067622" w:rsidP="00067622">
      <w:pPr>
        <w:keepNext/>
      </w:pPr>
      <w:r w:rsidRPr="00067622">
        <w:rPr>
          <w:noProof/>
        </w:rPr>
        <w:drawing>
          <wp:inline distT="0" distB="0" distL="0" distR="0" wp14:anchorId="09D32C5F" wp14:editId="0C276740">
            <wp:extent cx="5400040" cy="395414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954145"/>
                    </a:xfrm>
                    <a:prstGeom prst="rect">
                      <a:avLst/>
                    </a:prstGeom>
                  </pic:spPr>
                </pic:pic>
              </a:graphicData>
            </a:graphic>
          </wp:inline>
        </w:drawing>
      </w:r>
    </w:p>
    <w:p w14:paraId="65E71426" w14:textId="4B8E11D7" w:rsidR="00067622" w:rsidRDefault="00067622" w:rsidP="00067622">
      <w:pPr>
        <w:pStyle w:val="Descripcin"/>
        <w:jc w:val="center"/>
      </w:pPr>
      <w:bookmarkStart w:id="376" w:name="_Toc46331695"/>
      <w:r>
        <w:t xml:space="preserve">Figura </w:t>
      </w:r>
      <w:fldSimple w:instr=" SEQ Figura \* ARABIC ">
        <w:r w:rsidR="00000DDA">
          <w:rPr>
            <w:noProof/>
          </w:rPr>
          <w:t>57</w:t>
        </w:r>
      </w:fldSimple>
      <w:r>
        <w:t>: Esquemático de la memoria SRAM en KiCad</w:t>
      </w:r>
      <w:bookmarkEnd w:id="376"/>
    </w:p>
    <w:p w14:paraId="27AC6ED3" w14:textId="3D2C550C" w:rsidR="0096292B" w:rsidRDefault="0096292B" w:rsidP="0096292B">
      <w:r>
        <w:t>A la hora de diseñar sistemas con dispositivos CMOS se debe prestar especial atención a los casos en los que todas las líneas de los buses están inactivas. Esto puede desembocar en niveles indefinidos, aumentando el consumo del dispositivo e incluso provocar oscilación que afecte tanto a los componentes a nivel interno en términos de funcionalidad, como a la compatibilidad electromagnética del sistema completo</w:t>
      </w:r>
      <w:r w:rsidR="00BC0187">
        <w:t xml:space="preserve"> [63]</w:t>
      </w:r>
      <w:r>
        <w:t>.</w:t>
      </w:r>
    </w:p>
    <w:p w14:paraId="68C790B6" w14:textId="3B8E8CA4" w:rsidR="002738BC" w:rsidRDefault="002738BC" w:rsidP="0096292B">
      <w:r>
        <w:t>La entrada de un circuito CMOS es un inversor como el de la figura 58 que desacopla el circuito interno de la señal externa.</w:t>
      </w:r>
    </w:p>
    <w:p w14:paraId="42C651BA" w14:textId="77777777" w:rsidR="002738BC" w:rsidRDefault="002738BC" w:rsidP="002738BC">
      <w:pPr>
        <w:keepNext/>
        <w:jc w:val="center"/>
      </w:pPr>
      <w:r w:rsidRPr="002738BC">
        <w:rPr>
          <w:noProof/>
        </w:rPr>
        <w:lastRenderedPageBreak/>
        <w:drawing>
          <wp:inline distT="0" distB="0" distL="0" distR="0" wp14:anchorId="0A9C949E" wp14:editId="33FE38CE">
            <wp:extent cx="2781688" cy="2086266"/>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81688" cy="2086266"/>
                    </a:xfrm>
                    <a:prstGeom prst="rect">
                      <a:avLst/>
                    </a:prstGeom>
                  </pic:spPr>
                </pic:pic>
              </a:graphicData>
            </a:graphic>
          </wp:inline>
        </w:drawing>
      </w:r>
    </w:p>
    <w:p w14:paraId="66B654BB" w14:textId="6E7222A8" w:rsidR="002738BC" w:rsidRDefault="002738BC" w:rsidP="002738BC">
      <w:pPr>
        <w:pStyle w:val="Descripcin"/>
        <w:jc w:val="center"/>
      </w:pPr>
      <w:bookmarkStart w:id="377" w:name="_Toc46331696"/>
      <w:r>
        <w:t xml:space="preserve">Figura </w:t>
      </w:r>
      <w:fldSimple w:instr=" SEQ Figura \* ARABIC ">
        <w:r w:rsidR="00000DDA">
          <w:rPr>
            <w:noProof/>
          </w:rPr>
          <w:t>58</w:t>
        </w:r>
      </w:fldSimple>
      <w:r>
        <w:t>: Etapa de entrada de un circuito CMOS</w:t>
      </w:r>
      <w:bookmarkEnd w:id="377"/>
    </w:p>
    <w:p w14:paraId="1330AFA4" w14:textId="3F73822B" w:rsidR="002437C8" w:rsidRDefault="002738BC" w:rsidP="002738BC">
      <w:r>
        <w:t>Si la entrada es de un nivel adecuado, conducirá o bien el transistor P si es un valor bajo o el N si es un valor alto. En cualquiera de los casos, el transistor opuesto entra en corte y no circula corriente por ellos. Es por ello que el consumo en reposo de los circuitos CMOS es tan bajo.</w:t>
      </w:r>
      <w:r w:rsidR="00583B0D">
        <w:t xml:space="preserve"> </w:t>
      </w:r>
      <w:r>
        <w:t>Sin embargo, si la entrada está entre los dos valores lógicos admitidos, ambos transistores conducen parcialmente aumentando el consumo del circuito. Además, si la entrada cambia de forma muy lenta de un valor a otro, el circuito comenzará a oscilar</w:t>
      </w:r>
      <w:r w:rsidR="002437C8">
        <w:t>.</w:t>
      </w:r>
    </w:p>
    <w:p w14:paraId="4D558BFA" w14:textId="504C0A2E" w:rsidR="00EB3AFC" w:rsidRDefault="00EB3AFC" w:rsidP="002738BC">
      <w:r>
        <w:t>Cuando las líneas son unidireccionales, el fenómeno antes expuesto deja de ser un problema ya que siempre hay un controlador activo al final de la línea que asegura un valor lógico definido.</w:t>
      </w:r>
    </w:p>
    <w:p w14:paraId="474092FE" w14:textId="1CBB2BE2" w:rsidR="00EB3AFC" w:rsidRDefault="00EB3AFC" w:rsidP="00EB3AFC">
      <w:r>
        <w:t>Sin embargo, en un sistema de buses (figura 59) como en nuestro caso, las líneas son bidireccionales y se debe prestar especial atención cuándo todas las salidas están inactivas.</w:t>
      </w:r>
      <w:r w:rsidR="00227482">
        <w:t xml:space="preserve"> El no haber un controlador que defina el valor de la línea, las corrientes de fugas de los componentes conectados provocan un nivel de tensión indeterminado.</w:t>
      </w:r>
    </w:p>
    <w:p w14:paraId="12A56124" w14:textId="77777777" w:rsidR="00EB3AFC" w:rsidRDefault="00EB3AFC" w:rsidP="00227482">
      <w:pPr>
        <w:keepNext/>
        <w:jc w:val="center"/>
      </w:pPr>
      <w:r w:rsidRPr="00EB3AFC">
        <w:rPr>
          <w:noProof/>
        </w:rPr>
        <w:drawing>
          <wp:inline distT="0" distB="0" distL="0" distR="0" wp14:anchorId="1331212B" wp14:editId="106ABE60">
            <wp:extent cx="5150053" cy="20669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3134" cy="2072175"/>
                    </a:xfrm>
                    <a:prstGeom prst="rect">
                      <a:avLst/>
                    </a:prstGeom>
                  </pic:spPr>
                </pic:pic>
              </a:graphicData>
            </a:graphic>
          </wp:inline>
        </w:drawing>
      </w:r>
    </w:p>
    <w:p w14:paraId="22212BFE" w14:textId="6F7953A5" w:rsidR="00EB3AFC" w:rsidRDefault="00EB3AFC" w:rsidP="00EB3AFC">
      <w:pPr>
        <w:pStyle w:val="Descripcin"/>
        <w:jc w:val="center"/>
      </w:pPr>
      <w:bookmarkStart w:id="378" w:name="_Toc46331697"/>
      <w:r>
        <w:t xml:space="preserve">Figura </w:t>
      </w:r>
      <w:fldSimple w:instr=" SEQ Figura \* ARABIC ">
        <w:r w:rsidR="00000DDA">
          <w:rPr>
            <w:noProof/>
          </w:rPr>
          <w:t>59</w:t>
        </w:r>
      </w:fldSimple>
      <w:r>
        <w:t>: Transmisión bidireccional en un sistema de buses</w:t>
      </w:r>
      <w:bookmarkEnd w:id="378"/>
    </w:p>
    <w:p w14:paraId="6FEDFBF9" w14:textId="0FEFB970" w:rsidR="00227482" w:rsidRDefault="00227482" w:rsidP="00227482">
      <w:r>
        <w:lastRenderedPageBreak/>
        <w:t>Para solucionarlo podemos optar por varios métodos:</w:t>
      </w:r>
    </w:p>
    <w:p w14:paraId="7AA9AD44" w14:textId="5351F497" w:rsidR="00227482" w:rsidRDefault="00227482" w:rsidP="00227482">
      <w:pPr>
        <w:pStyle w:val="Prrafodelista"/>
        <w:numPr>
          <w:ilvl w:val="0"/>
          <w:numId w:val="61"/>
        </w:numPr>
      </w:pPr>
      <w:r>
        <w:t>La forma más sencilla y que no requiere de ningún componente extra es realizar un control apropiado del bus. Es decir, tener en consideración que la duración del bus en estado inactivo sea lo suficientemente corta para que no produzca un cambio en el nivel de tensión. El problema es que las corrientes de fugas son muy dependientes de la temperatura, llegando a doblar su valor por cada 10</w:t>
      </w:r>
      <w:r w:rsidRPr="00227482">
        <w:t>°C</w:t>
      </w:r>
      <w:r>
        <w:t>, por lo que tener en consideración este factor complica</w:t>
      </w:r>
      <w:r w:rsidR="000F5ED7">
        <w:t xml:space="preserve"> mucho la ejecución de esta solución.</w:t>
      </w:r>
    </w:p>
    <w:p w14:paraId="0A2122D2" w14:textId="15573EA7" w:rsidR="000F5ED7" w:rsidRDefault="000F5ED7" w:rsidP="00227482">
      <w:pPr>
        <w:pStyle w:val="Prrafodelista"/>
        <w:numPr>
          <w:ilvl w:val="0"/>
          <w:numId w:val="61"/>
        </w:numPr>
      </w:pPr>
      <w:r>
        <w:t>Otro método similar al anterior, utilizado por los buses PCI, es que el último componente que ha hecho uso del sistema se mantenga activo. Aquí, el problema recae en que aumenta el consumo y se necesita una cierta comunicación entre los dispositivos para solicitar y acceder al bus.</w:t>
      </w:r>
    </w:p>
    <w:p w14:paraId="4F0B45EA" w14:textId="587058EC" w:rsidR="000F5ED7" w:rsidRDefault="000F5ED7" w:rsidP="00227482">
      <w:pPr>
        <w:pStyle w:val="Prrafodelista"/>
        <w:numPr>
          <w:ilvl w:val="0"/>
          <w:numId w:val="61"/>
        </w:numPr>
      </w:pPr>
      <w:r>
        <w:t>Una solución ampliamente utilizada es implementando resistencias de pull</w:t>
      </w:r>
      <w:r w:rsidR="009007D3">
        <w:t>-</w:t>
      </w:r>
      <w:r>
        <w:t>up o pull</w:t>
      </w:r>
      <w:r w:rsidR="009007D3">
        <w:t>-</w:t>
      </w:r>
      <w:r>
        <w:t>down que aseguren el valor lógico de la línea</w:t>
      </w:r>
      <w:r w:rsidR="000208EA">
        <w:t xml:space="preserve"> (figura</w:t>
      </w:r>
      <w:r>
        <w:t xml:space="preserve">. La resistencia debe ser lo suficientemente grande para no aumentar en exceso el consumo del sistema, pero no tanto que haga que el sistema se ralentice. </w:t>
      </w:r>
      <w:r w:rsidR="009007D3">
        <w:t>La resistencia de pull-up se puede calcular con la ecuación 3:</w:t>
      </w:r>
    </w:p>
    <w:p w14:paraId="2A597451" w14:textId="736F6A8E" w:rsidR="009007D3" w:rsidRDefault="00847D57" w:rsidP="009007D3">
      <w:pPr>
        <w:ind w:left="360"/>
        <w:jc w:val="right"/>
        <w:rPr>
          <w:rFonts w:eastAsiaTheme="minorEastAsia"/>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p</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m:t>
                </m:r>
              </m:sub>
            </m:sSub>
          </m:num>
          <m:den>
            <m:r>
              <w:rPr>
                <w:rFonts w:ascii="Cambria Math" w:hAnsi="Cambria Math"/>
                <w:sz w:val="28"/>
                <w:szCs w:val="28"/>
              </w:rPr>
              <m:t>2.2∙</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s</m:t>
                </m:r>
              </m:sub>
            </m:sSub>
            <m:r>
              <w:rPr>
                <w:rFonts w:ascii="Cambria Math" w:hAnsi="Cambria Math"/>
                <w:sz w:val="28"/>
                <w:szCs w:val="28"/>
              </w:rPr>
              <m:t>∙n</m:t>
            </m:r>
          </m:den>
        </m:f>
      </m:oMath>
      <w:r w:rsidR="009007D3">
        <w:rPr>
          <w:rFonts w:eastAsiaTheme="minorEastAsia"/>
        </w:rPr>
        <w:tab/>
      </w:r>
      <w:r w:rsidR="009007D3">
        <w:rPr>
          <w:rFonts w:eastAsiaTheme="minorEastAsia"/>
        </w:rPr>
        <w:tab/>
      </w:r>
      <w:r w:rsidR="009007D3">
        <w:rPr>
          <w:rFonts w:eastAsiaTheme="minorEastAsia"/>
        </w:rPr>
        <w:tab/>
      </w:r>
      <w:r w:rsidR="009007D3">
        <w:rPr>
          <w:rFonts w:eastAsiaTheme="minorEastAsia"/>
        </w:rPr>
        <w:tab/>
      </w:r>
      <w:r w:rsidR="009007D3">
        <w:rPr>
          <w:rFonts w:eastAsiaTheme="minorEastAsia"/>
        </w:rPr>
        <w:tab/>
        <w:t>(3)</w:t>
      </w:r>
    </w:p>
    <w:p w14:paraId="2B41C391" w14:textId="311CDC9D" w:rsidR="000F5ED7" w:rsidRDefault="009007D3" w:rsidP="009007D3">
      <w:pPr>
        <w:pStyle w:val="Prrafodelista"/>
      </w:pPr>
      <w:r>
        <w:t>Donde t</w:t>
      </w:r>
      <w:r>
        <w:rPr>
          <w:vertAlign w:val="subscript"/>
        </w:rPr>
        <w:t xml:space="preserve">r </w:t>
      </w:r>
      <w:r>
        <w:t>es el tiempo de subida necesario, C</w:t>
      </w:r>
      <w:r>
        <w:rPr>
          <w:vertAlign w:val="subscript"/>
        </w:rPr>
        <w:t>s</w:t>
      </w:r>
      <w:r>
        <w:t xml:space="preserve"> la capacidad de la línea y n el número de dispositivos conectados. La hoja de</w:t>
      </w:r>
      <w:r w:rsidR="003B66B9">
        <w:t xml:space="preserve"> características de la memoria SRAM indica que el slew rate debe ser superior a 1ns/V. Como alimentamos a 3.3V</w:t>
      </w:r>
      <w:r w:rsidR="006025C0">
        <w:t>,</w:t>
      </w:r>
      <w:r w:rsidR="003B66B9">
        <w:t xml:space="preserve"> el tiempo de subida y bajada debe de ser 3.3ns. La capacidad C</w:t>
      </w:r>
      <w:r w:rsidR="003B66B9">
        <w:rPr>
          <w:vertAlign w:val="subscript"/>
        </w:rPr>
        <w:t xml:space="preserve">s </w:t>
      </w:r>
      <w:r w:rsidR="003B66B9">
        <w:t>de la línea la estimamos a 20pF y como conectamos un microcontrolador y una FPGA, n</w:t>
      </w:r>
      <w:r w:rsidR="00E8214D">
        <w:t xml:space="preserve"> será igual a </w:t>
      </w:r>
      <w:r w:rsidR="003B66B9">
        <w:t>2. El resultado es una resistencia inferior a 400Ω, lo que provocaría un consumo excesivo en reposo.</w:t>
      </w:r>
    </w:p>
    <w:p w14:paraId="5CF9475F" w14:textId="77777777" w:rsidR="000208EA" w:rsidRDefault="000208EA" w:rsidP="000208EA">
      <w:pPr>
        <w:pStyle w:val="Prrafodelista"/>
        <w:keepNext/>
      </w:pPr>
      <w:r w:rsidRPr="000208EA">
        <w:rPr>
          <w:noProof/>
        </w:rPr>
        <w:drawing>
          <wp:inline distT="0" distB="0" distL="0" distR="0" wp14:anchorId="6582B405" wp14:editId="624117F4">
            <wp:extent cx="5087060" cy="200052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87060" cy="2000529"/>
                    </a:xfrm>
                    <a:prstGeom prst="rect">
                      <a:avLst/>
                    </a:prstGeom>
                  </pic:spPr>
                </pic:pic>
              </a:graphicData>
            </a:graphic>
          </wp:inline>
        </w:drawing>
      </w:r>
    </w:p>
    <w:p w14:paraId="3B483C2A" w14:textId="0CF3B562" w:rsidR="000208EA" w:rsidRDefault="000208EA" w:rsidP="000208EA">
      <w:pPr>
        <w:pStyle w:val="Descripcin"/>
        <w:jc w:val="center"/>
      </w:pPr>
      <w:bookmarkStart w:id="379" w:name="_Toc46331698"/>
      <w:r>
        <w:t xml:space="preserve">Figura </w:t>
      </w:r>
      <w:fldSimple w:instr=" SEQ Figura \* ARABIC ">
        <w:r w:rsidR="00000DDA">
          <w:rPr>
            <w:noProof/>
          </w:rPr>
          <w:t>60</w:t>
        </w:r>
      </w:fldSimple>
      <w:r>
        <w:t>: Resistencia de pull-up en una línea de bus</w:t>
      </w:r>
      <w:bookmarkEnd w:id="379"/>
    </w:p>
    <w:p w14:paraId="034FAA40" w14:textId="01BF5AD9" w:rsidR="002B0431" w:rsidRDefault="00F52186" w:rsidP="002B0431">
      <w:pPr>
        <w:pStyle w:val="Prrafodelista"/>
        <w:numPr>
          <w:ilvl w:val="0"/>
          <w:numId w:val="62"/>
        </w:numPr>
      </w:pPr>
      <w:r>
        <w:lastRenderedPageBreak/>
        <w:t>Otra</w:t>
      </w:r>
      <w:r w:rsidR="002B0431">
        <w:t xml:space="preserve"> </w:t>
      </w:r>
      <w:r w:rsidR="008813CC">
        <w:t>alternativa</w:t>
      </w:r>
      <w:r w:rsidR="002B0431">
        <w:t xml:space="preserve"> es un circuito de retención de buses como el de la figura 61.</w:t>
      </w:r>
      <w:r>
        <w:t xml:space="preserve"> El funcionamiento de estos circuitos es realimentar la salida de una puerta no inversora a su entrada mediante una resistencia de feedback, creando así un biestable. Imaginemos que un dispositivo fuerza la línea del bus a un estado de valor alto. La salida de la puerta no inversora será también un valor alto y por la resistencia no circulará corriente. Si el dispositivo pasa a un estado inactivo, la resistencia de feedback fuerza el valor de la línea al valor anterior y la única corriente que circula por ella son las de fugas. El mayor consumo en este circuito se produce durante las transiciones de valor bajo a alto y viceversa.</w:t>
      </w:r>
    </w:p>
    <w:p w14:paraId="05391FD6" w14:textId="77777777" w:rsidR="002B0431" w:rsidRDefault="002B0431" w:rsidP="002B0431">
      <w:pPr>
        <w:keepNext/>
        <w:ind w:left="360"/>
        <w:jc w:val="center"/>
      </w:pPr>
      <w:r w:rsidRPr="002B0431">
        <w:rPr>
          <w:noProof/>
        </w:rPr>
        <w:drawing>
          <wp:inline distT="0" distB="0" distL="0" distR="0" wp14:anchorId="4C1F1F33" wp14:editId="60FCD24C">
            <wp:extent cx="4887007" cy="2010056"/>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7007" cy="2010056"/>
                    </a:xfrm>
                    <a:prstGeom prst="rect">
                      <a:avLst/>
                    </a:prstGeom>
                  </pic:spPr>
                </pic:pic>
              </a:graphicData>
            </a:graphic>
          </wp:inline>
        </w:drawing>
      </w:r>
    </w:p>
    <w:p w14:paraId="347CC1CC" w14:textId="3451689E" w:rsidR="002B0431" w:rsidRDefault="002B0431" w:rsidP="002B0431">
      <w:pPr>
        <w:pStyle w:val="Descripcin"/>
        <w:jc w:val="center"/>
      </w:pPr>
      <w:bookmarkStart w:id="380" w:name="_Toc46331699"/>
      <w:r>
        <w:t xml:space="preserve">Figura </w:t>
      </w:r>
      <w:fldSimple w:instr=" SEQ Figura \* ARABIC ">
        <w:r w:rsidR="00000DDA">
          <w:rPr>
            <w:noProof/>
          </w:rPr>
          <w:t>61</w:t>
        </w:r>
      </w:fldSimple>
      <w:r>
        <w:t>: Circuito de retención de buses</w:t>
      </w:r>
      <w:bookmarkEnd w:id="380"/>
    </w:p>
    <w:p w14:paraId="24F034AB" w14:textId="769F0714" w:rsidR="009B4B34" w:rsidRDefault="009B4B34" w:rsidP="009B4B34">
      <w:pPr>
        <w:pStyle w:val="Prrafodelista"/>
        <w:numPr>
          <w:ilvl w:val="0"/>
          <w:numId w:val="62"/>
        </w:numPr>
      </w:pPr>
      <w:r>
        <w:t>Por último, y basándose en la solución anterior, existen circuitos integrados de retención de buses.</w:t>
      </w:r>
      <w:r w:rsidR="004D273E">
        <w:t xml:space="preserve"> Para nuestra</w:t>
      </w:r>
      <w:r w:rsidR="004C5A2A">
        <w:t xml:space="preserve"> placa</w:t>
      </w:r>
      <w:r w:rsidR="00635774">
        <w:t xml:space="preserve"> utilizaremos el SN74ALVCH16827 [64] que permite forzar las entradas inactivas a un valor lógico además de poder forzar la salida a un estado de alta impedancia, todo ello sin necesidades de resistencias externas. El circuito simplificado del integrado se puede ver en la figura 62.</w:t>
      </w:r>
      <w:r w:rsidR="00D12A97">
        <w:t xml:space="preserve"> Los transistores Q1 y Q2 </w:t>
      </w:r>
      <w:r w:rsidR="00C17D41">
        <w:t>aíslan</w:t>
      </w:r>
      <w:r w:rsidR="00D12A97">
        <w:t xml:space="preserve"> el circuito interno del exterior</w:t>
      </w:r>
      <w:r w:rsidR="00C17D41">
        <w:t>, además de amplificar e invertir la señal. Los transistores Q3 y Q4 son los encargados de retener el valor lógico a un nivel adecuado, volviendo a invertir la señal y realimentándose con la primera etapa. Para visualizarlo imaginemos que la entrada se define a un valor alto</w:t>
      </w:r>
      <w:r w:rsidR="0058763B">
        <w:t xml:space="preserve"> y que, por lo tanto, la salida de la segunda etapa será también de valor alto. Entonces, el transistor Q3 conducirá. Si la entrada disminuye por cualquier motivo, Q3 suministra corriente y compensa la disminución. Si el valor es bajo, es el transistor Q4 el encargado de mantener la entrada a valor bajo.</w:t>
      </w:r>
      <w:r w:rsidR="00A94EB6">
        <w:t xml:space="preserve"> El pinout del dispositivo está representado en la figura 63 y su tabla de v</w:t>
      </w:r>
      <w:r w:rsidR="00772B0E">
        <w:t>erdad</w:t>
      </w:r>
      <w:r w:rsidR="00A94EB6">
        <w:t xml:space="preserve"> en la tabla </w:t>
      </w:r>
      <w:r w:rsidR="00B9352A">
        <w:t>12.</w:t>
      </w:r>
    </w:p>
    <w:p w14:paraId="0CAA24C8" w14:textId="77777777" w:rsidR="00635774" w:rsidRDefault="00635774" w:rsidP="00635774">
      <w:pPr>
        <w:keepNext/>
        <w:jc w:val="center"/>
      </w:pPr>
      <w:r w:rsidRPr="00635774">
        <w:rPr>
          <w:noProof/>
        </w:rPr>
        <w:lastRenderedPageBreak/>
        <w:drawing>
          <wp:inline distT="0" distB="0" distL="0" distR="0" wp14:anchorId="4ACAEC8E" wp14:editId="707347FE">
            <wp:extent cx="4802666" cy="25717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4198" cy="2572570"/>
                    </a:xfrm>
                    <a:prstGeom prst="rect">
                      <a:avLst/>
                    </a:prstGeom>
                  </pic:spPr>
                </pic:pic>
              </a:graphicData>
            </a:graphic>
          </wp:inline>
        </w:drawing>
      </w:r>
    </w:p>
    <w:p w14:paraId="7024BDCF" w14:textId="2F74577F" w:rsidR="00635774" w:rsidRDefault="00635774" w:rsidP="00635774">
      <w:pPr>
        <w:pStyle w:val="Descripcin"/>
        <w:jc w:val="center"/>
      </w:pPr>
      <w:bookmarkStart w:id="381" w:name="_Toc46331700"/>
      <w:r>
        <w:t xml:space="preserve">Figura </w:t>
      </w:r>
      <w:fldSimple w:instr=" SEQ Figura \* ARABIC ">
        <w:r w:rsidR="00000DDA">
          <w:rPr>
            <w:noProof/>
          </w:rPr>
          <w:t>62</w:t>
        </w:r>
      </w:fldSimple>
      <w:r>
        <w:t>: Circuito simplificado del integrado de retención de buses</w:t>
      </w:r>
      <w:bookmarkEnd w:id="381"/>
    </w:p>
    <w:p w14:paraId="59F34906" w14:textId="77777777" w:rsidR="00A94EB6" w:rsidRDefault="00A94EB6" w:rsidP="00A94EB6">
      <w:pPr>
        <w:keepNext/>
        <w:jc w:val="center"/>
      </w:pPr>
      <w:r w:rsidRPr="00A94EB6">
        <w:rPr>
          <w:noProof/>
        </w:rPr>
        <w:drawing>
          <wp:inline distT="0" distB="0" distL="0" distR="0" wp14:anchorId="1B336665" wp14:editId="422F6A16">
            <wp:extent cx="1847850" cy="549360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171" cy="5500507"/>
                    </a:xfrm>
                    <a:prstGeom prst="rect">
                      <a:avLst/>
                    </a:prstGeom>
                  </pic:spPr>
                </pic:pic>
              </a:graphicData>
            </a:graphic>
          </wp:inline>
        </w:drawing>
      </w:r>
    </w:p>
    <w:p w14:paraId="423079C6" w14:textId="20712B7D" w:rsidR="00A94EB6" w:rsidRDefault="00A94EB6" w:rsidP="00A94EB6">
      <w:pPr>
        <w:pStyle w:val="Descripcin"/>
        <w:jc w:val="center"/>
      </w:pPr>
      <w:bookmarkStart w:id="382" w:name="_Toc46331701"/>
      <w:r>
        <w:t xml:space="preserve">Figura </w:t>
      </w:r>
      <w:fldSimple w:instr=" SEQ Figura \* ARABIC ">
        <w:r w:rsidR="00000DDA">
          <w:rPr>
            <w:noProof/>
          </w:rPr>
          <w:t>63</w:t>
        </w:r>
      </w:fldSimple>
      <w:r>
        <w:t>: Pinout del SN74ALVCH162827</w:t>
      </w:r>
      <w:bookmarkEnd w:id="382"/>
    </w:p>
    <w:p w14:paraId="3130833C" w14:textId="77777777" w:rsidR="00A94EB6" w:rsidRPr="00A94EB6" w:rsidRDefault="00A94EB6" w:rsidP="00A94EB6"/>
    <w:tbl>
      <w:tblPr>
        <w:tblStyle w:val="Tablaconcuadrcula"/>
        <w:tblW w:w="0" w:type="auto"/>
        <w:jc w:val="center"/>
        <w:tblLook w:val="04A0" w:firstRow="1" w:lastRow="0" w:firstColumn="1" w:lastColumn="0" w:noHBand="0" w:noVBand="1"/>
      </w:tblPr>
      <w:tblGrid>
        <w:gridCol w:w="985"/>
        <w:gridCol w:w="900"/>
        <w:gridCol w:w="900"/>
        <w:gridCol w:w="900"/>
      </w:tblGrid>
      <w:tr w:rsidR="00A94EB6" w14:paraId="647557E8" w14:textId="77777777" w:rsidTr="00AC47A1">
        <w:trPr>
          <w:jc w:val="center"/>
        </w:trPr>
        <w:tc>
          <w:tcPr>
            <w:tcW w:w="985" w:type="dxa"/>
          </w:tcPr>
          <w:p w14:paraId="1DDCD2B4" w14:textId="5D6BB717" w:rsidR="00A94EB6" w:rsidRDefault="00A94EB6" w:rsidP="00A94EB6">
            <w:r>
              <w:t>OE1</w:t>
            </w:r>
          </w:p>
        </w:tc>
        <w:tc>
          <w:tcPr>
            <w:tcW w:w="900" w:type="dxa"/>
          </w:tcPr>
          <w:p w14:paraId="3B8C0661" w14:textId="611376A5" w:rsidR="00A94EB6" w:rsidRDefault="00A94EB6" w:rsidP="00A94EB6">
            <w:r>
              <w:t>OE2</w:t>
            </w:r>
          </w:p>
        </w:tc>
        <w:tc>
          <w:tcPr>
            <w:tcW w:w="900" w:type="dxa"/>
          </w:tcPr>
          <w:p w14:paraId="05DD798E" w14:textId="42BB76F3" w:rsidR="00A94EB6" w:rsidRDefault="00A94EB6" w:rsidP="00A94EB6">
            <w:r>
              <w:t>A</w:t>
            </w:r>
          </w:p>
        </w:tc>
        <w:tc>
          <w:tcPr>
            <w:tcW w:w="900" w:type="dxa"/>
          </w:tcPr>
          <w:p w14:paraId="1C8CE68C" w14:textId="2CCF2E68" w:rsidR="00A94EB6" w:rsidRDefault="00A94EB6" w:rsidP="00A94EB6">
            <w:r>
              <w:t>Y</w:t>
            </w:r>
          </w:p>
        </w:tc>
      </w:tr>
      <w:tr w:rsidR="00A94EB6" w14:paraId="61A82631" w14:textId="77777777" w:rsidTr="00AC47A1">
        <w:trPr>
          <w:jc w:val="center"/>
        </w:trPr>
        <w:tc>
          <w:tcPr>
            <w:tcW w:w="985" w:type="dxa"/>
          </w:tcPr>
          <w:p w14:paraId="04BA5153" w14:textId="2334155D" w:rsidR="00A94EB6" w:rsidRDefault="00A94EB6" w:rsidP="00A94EB6">
            <w:r>
              <w:t>L</w:t>
            </w:r>
          </w:p>
        </w:tc>
        <w:tc>
          <w:tcPr>
            <w:tcW w:w="900" w:type="dxa"/>
          </w:tcPr>
          <w:p w14:paraId="7ACEA228" w14:textId="20245280" w:rsidR="00A94EB6" w:rsidRDefault="00A94EB6" w:rsidP="00A94EB6">
            <w:r>
              <w:t>L</w:t>
            </w:r>
          </w:p>
        </w:tc>
        <w:tc>
          <w:tcPr>
            <w:tcW w:w="900" w:type="dxa"/>
          </w:tcPr>
          <w:p w14:paraId="642FE3E5" w14:textId="2C7DB771" w:rsidR="00A94EB6" w:rsidRDefault="00A94EB6" w:rsidP="00A94EB6">
            <w:r>
              <w:t>L</w:t>
            </w:r>
          </w:p>
        </w:tc>
        <w:tc>
          <w:tcPr>
            <w:tcW w:w="900" w:type="dxa"/>
          </w:tcPr>
          <w:p w14:paraId="1C46C2B4" w14:textId="6DF333B4" w:rsidR="00A94EB6" w:rsidRDefault="00A94EB6" w:rsidP="00A94EB6">
            <w:r>
              <w:t>L</w:t>
            </w:r>
          </w:p>
        </w:tc>
      </w:tr>
      <w:tr w:rsidR="00A94EB6" w14:paraId="7FDE9E84" w14:textId="77777777" w:rsidTr="00AC47A1">
        <w:trPr>
          <w:jc w:val="center"/>
        </w:trPr>
        <w:tc>
          <w:tcPr>
            <w:tcW w:w="985" w:type="dxa"/>
          </w:tcPr>
          <w:p w14:paraId="0ACE057D" w14:textId="26136F70" w:rsidR="00A94EB6" w:rsidRDefault="00A94EB6" w:rsidP="00A94EB6">
            <w:r>
              <w:t>L</w:t>
            </w:r>
          </w:p>
        </w:tc>
        <w:tc>
          <w:tcPr>
            <w:tcW w:w="900" w:type="dxa"/>
          </w:tcPr>
          <w:p w14:paraId="1CB53E2A" w14:textId="52A6D6A8" w:rsidR="00A94EB6" w:rsidRDefault="00A94EB6" w:rsidP="00A94EB6">
            <w:r>
              <w:t>L</w:t>
            </w:r>
          </w:p>
        </w:tc>
        <w:tc>
          <w:tcPr>
            <w:tcW w:w="900" w:type="dxa"/>
          </w:tcPr>
          <w:p w14:paraId="701E9C1C" w14:textId="6585C2FF" w:rsidR="00A94EB6" w:rsidRDefault="00A94EB6" w:rsidP="00A94EB6">
            <w:r>
              <w:t>H</w:t>
            </w:r>
          </w:p>
        </w:tc>
        <w:tc>
          <w:tcPr>
            <w:tcW w:w="900" w:type="dxa"/>
          </w:tcPr>
          <w:p w14:paraId="6157C99E" w14:textId="579693EA" w:rsidR="00A94EB6" w:rsidRDefault="00A94EB6" w:rsidP="00A94EB6">
            <w:r>
              <w:t>H</w:t>
            </w:r>
          </w:p>
        </w:tc>
      </w:tr>
      <w:tr w:rsidR="00A94EB6" w14:paraId="03ECBACD" w14:textId="77777777" w:rsidTr="00AC47A1">
        <w:trPr>
          <w:jc w:val="center"/>
        </w:trPr>
        <w:tc>
          <w:tcPr>
            <w:tcW w:w="985" w:type="dxa"/>
          </w:tcPr>
          <w:p w14:paraId="1A743247" w14:textId="36BC4BBA" w:rsidR="00A94EB6" w:rsidRDefault="00AC47A1" w:rsidP="00A94EB6">
            <w:r>
              <w:t>H</w:t>
            </w:r>
          </w:p>
        </w:tc>
        <w:tc>
          <w:tcPr>
            <w:tcW w:w="900" w:type="dxa"/>
          </w:tcPr>
          <w:p w14:paraId="76B99F3D" w14:textId="70B1E5AD" w:rsidR="00A94EB6" w:rsidRDefault="00AC47A1" w:rsidP="00A94EB6">
            <w:r>
              <w:t>X</w:t>
            </w:r>
          </w:p>
        </w:tc>
        <w:tc>
          <w:tcPr>
            <w:tcW w:w="900" w:type="dxa"/>
          </w:tcPr>
          <w:p w14:paraId="4A1ED202" w14:textId="73C50625" w:rsidR="00A94EB6" w:rsidRDefault="00AC47A1" w:rsidP="00A94EB6">
            <w:r>
              <w:t>X</w:t>
            </w:r>
          </w:p>
        </w:tc>
        <w:tc>
          <w:tcPr>
            <w:tcW w:w="900" w:type="dxa"/>
          </w:tcPr>
          <w:p w14:paraId="1B6B7178" w14:textId="6889B3A6" w:rsidR="00A94EB6" w:rsidRDefault="00AC47A1" w:rsidP="00A94EB6">
            <w:r>
              <w:t>Z</w:t>
            </w:r>
          </w:p>
        </w:tc>
      </w:tr>
      <w:tr w:rsidR="00A94EB6" w14:paraId="7114D868" w14:textId="77777777" w:rsidTr="00AC47A1">
        <w:trPr>
          <w:jc w:val="center"/>
        </w:trPr>
        <w:tc>
          <w:tcPr>
            <w:tcW w:w="985" w:type="dxa"/>
          </w:tcPr>
          <w:p w14:paraId="2BC6F269" w14:textId="05BDCB0A" w:rsidR="00A94EB6" w:rsidRDefault="00AC47A1" w:rsidP="00A94EB6">
            <w:r>
              <w:t>Z</w:t>
            </w:r>
          </w:p>
        </w:tc>
        <w:tc>
          <w:tcPr>
            <w:tcW w:w="900" w:type="dxa"/>
          </w:tcPr>
          <w:p w14:paraId="0A4E78DE" w14:textId="5D22E90A" w:rsidR="00A94EB6" w:rsidRDefault="00AC47A1" w:rsidP="00A94EB6">
            <w:r>
              <w:t>H</w:t>
            </w:r>
          </w:p>
        </w:tc>
        <w:tc>
          <w:tcPr>
            <w:tcW w:w="900" w:type="dxa"/>
          </w:tcPr>
          <w:p w14:paraId="7F7FA480" w14:textId="4303ED9D" w:rsidR="00A94EB6" w:rsidRDefault="00AC47A1" w:rsidP="00A94EB6">
            <w:r>
              <w:t>X</w:t>
            </w:r>
          </w:p>
        </w:tc>
        <w:tc>
          <w:tcPr>
            <w:tcW w:w="900" w:type="dxa"/>
          </w:tcPr>
          <w:p w14:paraId="5ED6CA1E" w14:textId="08BF6FEA" w:rsidR="00A94EB6" w:rsidRDefault="00AC47A1" w:rsidP="00772B0E">
            <w:pPr>
              <w:keepNext/>
            </w:pPr>
            <w:r>
              <w:t>Z</w:t>
            </w:r>
          </w:p>
        </w:tc>
      </w:tr>
    </w:tbl>
    <w:p w14:paraId="6415A6F4" w14:textId="338C3E9E" w:rsidR="009007D3" w:rsidRPr="009007D3" w:rsidRDefault="00772B0E" w:rsidP="00772B0E">
      <w:pPr>
        <w:pStyle w:val="Descripcin"/>
        <w:jc w:val="center"/>
      </w:pPr>
      <w:r>
        <w:t xml:space="preserve">Tabla </w:t>
      </w:r>
      <w:fldSimple w:instr=" SEQ Tabla \* ARABIC ">
        <w:r>
          <w:rPr>
            <w:noProof/>
          </w:rPr>
          <w:t>12</w:t>
        </w:r>
      </w:fldSimple>
      <w:r>
        <w:t xml:space="preserve">: </w:t>
      </w:r>
      <w:r w:rsidRPr="004F11B7">
        <w:t>Tabla de verdad del integrado de retención de buses</w:t>
      </w:r>
    </w:p>
    <w:p w14:paraId="0B8F7332" w14:textId="435AF332" w:rsidR="002738BC" w:rsidRPr="002738BC" w:rsidRDefault="002738BC" w:rsidP="002738BC">
      <w:r>
        <w:t xml:space="preserve"> </w:t>
      </w:r>
    </w:p>
    <w:p w14:paraId="72AF2C4E" w14:textId="77777777" w:rsidR="00DB595C" w:rsidRPr="00DB595C" w:rsidRDefault="00DB595C" w:rsidP="00DB595C"/>
    <w:p w14:paraId="25700F9E" w14:textId="395EE5E4" w:rsidR="008D6CD3" w:rsidRPr="008D6CD3" w:rsidRDefault="008D6CD3" w:rsidP="008D6CD3">
      <w:r>
        <w:br w:type="page"/>
      </w:r>
    </w:p>
    <w:p w14:paraId="7556205F" w14:textId="040ABEAC" w:rsidR="0021598F" w:rsidRDefault="0021598F" w:rsidP="003E394D">
      <w:pPr>
        <w:pStyle w:val="Ttulo2"/>
        <w:numPr>
          <w:ilvl w:val="1"/>
          <w:numId w:val="16"/>
        </w:numPr>
      </w:pPr>
      <w:bookmarkStart w:id="383" w:name="_Ref45364602"/>
      <w:bookmarkStart w:id="384" w:name="_Toc46255185"/>
      <w:r>
        <w:lastRenderedPageBreak/>
        <w:t xml:space="preserve">Alimentación </w:t>
      </w:r>
      <w:r w:rsidR="00302DC4">
        <w:t xml:space="preserve">global </w:t>
      </w:r>
      <w:r>
        <w:t>del sistema</w:t>
      </w:r>
      <w:bookmarkEnd w:id="383"/>
      <w:bookmarkEnd w:id="384"/>
    </w:p>
    <w:p w14:paraId="10ACA891" w14:textId="77777777" w:rsidR="003D4B1B" w:rsidRDefault="003D4B1B" w:rsidP="003D4B1B"/>
    <w:p w14:paraId="6B3E50BF" w14:textId="0D1602F9" w:rsidR="00AC24CE" w:rsidRDefault="003D4B1B" w:rsidP="00413FDB">
      <w:pPr>
        <w:ind w:firstLine="360"/>
      </w:pPr>
      <w:r>
        <w:t>En este apartado se realizará un análisis de los requerimientos energéticos del sistema. Por una parte, se analizarán los consumos de cada componente y se decidirá cuál es la mejor forma de alimentar el sistema. Por otra parte, se indicarán los niveles necesarios de tensión de los distintos componentes, así como la forma de obtenerlos.</w:t>
      </w:r>
    </w:p>
    <w:p w14:paraId="7858C398" w14:textId="77777777" w:rsidR="003D4B1B" w:rsidRPr="003D4B1B" w:rsidRDefault="003D4B1B" w:rsidP="003D4B1B">
      <w:pPr>
        <w:ind w:firstLine="360"/>
      </w:pPr>
    </w:p>
    <w:p w14:paraId="4D42C57B" w14:textId="595C9504" w:rsidR="003D4B1B" w:rsidRDefault="003D4B1B" w:rsidP="00D44D23">
      <w:pPr>
        <w:pStyle w:val="Ttulo3"/>
        <w:numPr>
          <w:ilvl w:val="2"/>
          <w:numId w:val="16"/>
        </w:numPr>
      </w:pPr>
      <w:bookmarkStart w:id="385" w:name="_Ref46252013"/>
      <w:bookmarkStart w:id="386" w:name="_Toc46255186"/>
      <w:r>
        <w:t>Análisis de consumo</w:t>
      </w:r>
      <w:bookmarkStart w:id="387" w:name="_Ref45791424"/>
      <w:bookmarkEnd w:id="385"/>
      <w:bookmarkEnd w:id="386"/>
    </w:p>
    <w:p w14:paraId="7B861C11" w14:textId="77777777" w:rsidR="003D4B1B" w:rsidRDefault="003D4B1B" w:rsidP="003D4B1B"/>
    <w:p w14:paraId="53E3C192" w14:textId="67160ABB" w:rsidR="003D4B1B" w:rsidRDefault="003D4B1B" w:rsidP="00413FDB">
      <w:pPr>
        <w:ind w:firstLine="708"/>
      </w:pPr>
      <w:r>
        <w:t>En la tabla</w:t>
      </w:r>
      <w:r w:rsidR="00652780">
        <w:t xml:space="preserve"> 10</w:t>
      </w:r>
      <w:r>
        <w:t xml:space="preserve"> se muestran los </w:t>
      </w:r>
      <w:r w:rsidR="00AC24CE">
        <w:t>principales</w:t>
      </w:r>
      <w:r>
        <w:t xml:space="preserve"> componentes que se alimentan a</w:t>
      </w:r>
      <w:r w:rsidR="00AC24CE">
        <w:t xml:space="preserve"> +3.</w:t>
      </w:r>
      <w:r w:rsidR="00413FDB">
        <w:t>3V,</w:t>
      </w:r>
      <w:r>
        <w:t xml:space="preserve"> </w:t>
      </w:r>
      <w:r w:rsidR="00413FDB">
        <w:t>así como sus</w:t>
      </w:r>
      <w:r w:rsidR="00350B33">
        <w:t xml:space="preserve"> máximos</w:t>
      </w:r>
      <w:r w:rsidR="00413FDB">
        <w:t xml:space="preserve"> consumos de corriente </w:t>
      </w:r>
      <w:r w:rsidR="00350B33">
        <w:t>permitidos</w:t>
      </w:r>
      <w:r w:rsidR="00413FDB">
        <w:t>.</w:t>
      </w:r>
      <w:r w:rsidR="00350B33">
        <w:t xml:space="preserve"> </w:t>
      </w:r>
      <w:r w:rsidR="00652780">
        <w:t>Esto</w:t>
      </w:r>
      <w:r w:rsidR="00350B33">
        <w:t xml:space="preserve"> no quiere decir que el sistema vaya a consumir esa cantidad de corriente en</w:t>
      </w:r>
      <w:r w:rsidR="00652780">
        <w:t xml:space="preserve"> </w:t>
      </w:r>
      <w:r w:rsidR="00AB2E9A">
        <w:t>operación,</w:t>
      </w:r>
      <w:r w:rsidR="00DF599A">
        <w:t xml:space="preserve"> sino que el sistema</w:t>
      </w:r>
      <w:r w:rsidR="00AB2E9A">
        <w:t xml:space="preserve"> de alimentación</w:t>
      </w:r>
      <w:r w:rsidR="00DF599A">
        <w:t xml:space="preserve"> debe estar preparado para suministrar esa corriente para las peores condiciones posibles</w:t>
      </w:r>
      <w:r w:rsidR="00350B33">
        <w:t xml:space="preserve">. Por ejemplo, para el caso del microcontrolador </w:t>
      </w:r>
      <w:r w:rsidR="00AB2E9A">
        <w:t>su</w:t>
      </w:r>
      <w:r w:rsidR="00350B33">
        <w:t xml:space="preserve"> consumo depen</w:t>
      </w:r>
      <w:r w:rsidR="00652780">
        <w:t xml:space="preserve">derá </w:t>
      </w:r>
      <w:r w:rsidR="00350B33">
        <w:t>de la temperatura del chip, la frecuencia de operación, el número de periféricos activos, etc.</w:t>
      </w:r>
    </w:p>
    <w:tbl>
      <w:tblPr>
        <w:tblStyle w:val="Tablaconcuadrcula"/>
        <w:tblW w:w="0" w:type="auto"/>
        <w:tblLayout w:type="fixed"/>
        <w:tblLook w:val="04A0" w:firstRow="1" w:lastRow="0" w:firstColumn="1" w:lastColumn="0" w:noHBand="0" w:noVBand="1"/>
      </w:tblPr>
      <w:tblGrid>
        <w:gridCol w:w="2425"/>
        <w:gridCol w:w="1170"/>
        <w:gridCol w:w="3420"/>
        <w:gridCol w:w="1224"/>
      </w:tblGrid>
      <w:tr w:rsidR="00413FDB" w14:paraId="41FA4F90" w14:textId="77777777" w:rsidTr="00060B27">
        <w:tc>
          <w:tcPr>
            <w:tcW w:w="2425" w:type="dxa"/>
          </w:tcPr>
          <w:p w14:paraId="79284145" w14:textId="410FE073" w:rsidR="00413FDB" w:rsidRDefault="00413FDB" w:rsidP="00413FDB">
            <w:r>
              <w:t>Dispositivo</w:t>
            </w:r>
          </w:p>
        </w:tc>
        <w:tc>
          <w:tcPr>
            <w:tcW w:w="1170" w:type="dxa"/>
          </w:tcPr>
          <w:p w14:paraId="185CDBD8" w14:textId="7B246BB8" w:rsidR="00413FDB" w:rsidRDefault="00413FDB" w:rsidP="00413FDB">
            <w:r>
              <w:t>Parámetro</w:t>
            </w:r>
          </w:p>
        </w:tc>
        <w:tc>
          <w:tcPr>
            <w:tcW w:w="3420" w:type="dxa"/>
          </w:tcPr>
          <w:p w14:paraId="59559FC5" w14:textId="7AED463D" w:rsidR="00413FDB" w:rsidRDefault="00413FDB" w:rsidP="00413FDB">
            <w:r>
              <w:t>Descripción</w:t>
            </w:r>
          </w:p>
        </w:tc>
        <w:tc>
          <w:tcPr>
            <w:tcW w:w="1224" w:type="dxa"/>
          </w:tcPr>
          <w:p w14:paraId="3D6AB6F9" w14:textId="4A5C5043" w:rsidR="00413FDB" w:rsidRDefault="00413FDB" w:rsidP="00413FDB">
            <w:r>
              <w:t>Corriente (mA)</w:t>
            </w:r>
          </w:p>
        </w:tc>
      </w:tr>
      <w:tr w:rsidR="00413FDB" w14:paraId="0331838B" w14:textId="77777777" w:rsidTr="00060B27">
        <w:tc>
          <w:tcPr>
            <w:tcW w:w="2425" w:type="dxa"/>
          </w:tcPr>
          <w:p w14:paraId="3ACB30BD" w14:textId="1B0BE4AE" w:rsidR="00413FDB" w:rsidRDefault="00413FDB" w:rsidP="00413FDB">
            <w:r>
              <w:t>FT2232H</w:t>
            </w:r>
          </w:p>
        </w:tc>
        <w:tc>
          <w:tcPr>
            <w:tcW w:w="1170" w:type="dxa"/>
          </w:tcPr>
          <w:p w14:paraId="20198BF1" w14:textId="1EB41213" w:rsidR="00413FDB" w:rsidRDefault="00413FDB" w:rsidP="00413FDB">
            <w:r>
              <w:t>Ireg</w:t>
            </w:r>
          </w:p>
        </w:tc>
        <w:tc>
          <w:tcPr>
            <w:tcW w:w="3420" w:type="dxa"/>
          </w:tcPr>
          <w:p w14:paraId="3FD01A99" w14:textId="4E9F0D65" w:rsidR="00413FDB" w:rsidRDefault="00413FDB" w:rsidP="00413FDB">
            <w:r>
              <w:t>Corriente del regulador</w:t>
            </w:r>
          </w:p>
        </w:tc>
        <w:tc>
          <w:tcPr>
            <w:tcW w:w="1224" w:type="dxa"/>
          </w:tcPr>
          <w:p w14:paraId="0F1A68C2" w14:textId="44DF2660" w:rsidR="00413FDB" w:rsidRDefault="00413FDB" w:rsidP="00413FDB">
            <w:r>
              <w:t>150</w:t>
            </w:r>
          </w:p>
        </w:tc>
      </w:tr>
      <w:tr w:rsidR="00413FDB" w14:paraId="0F65C010" w14:textId="77777777" w:rsidTr="00060B27">
        <w:tc>
          <w:tcPr>
            <w:tcW w:w="2425" w:type="dxa"/>
          </w:tcPr>
          <w:p w14:paraId="3AB340F2" w14:textId="77777777" w:rsidR="00413FDB" w:rsidRDefault="00413FDB" w:rsidP="00413FDB"/>
        </w:tc>
        <w:tc>
          <w:tcPr>
            <w:tcW w:w="1170" w:type="dxa"/>
          </w:tcPr>
          <w:p w14:paraId="09CF4EEC" w14:textId="620FE2E5" w:rsidR="00413FDB" w:rsidRDefault="00413FDB" w:rsidP="00413FDB">
            <w:r>
              <w:t>Iccphy</w:t>
            </w:r>
          </w:p>
        </w:tc>
        <w:tc>
          <w:tcPr>
            <w:tcW w:w="3420" w:type="dxa"/>
          </w:tcPr>
          <w:p w14:paraId="6BEEC260" w14:textId="2BFDE0C6" w:rsidR="00413FDB" w:rsidRDefault="00413FDB" w:rsidP="00413FDB">
            <w:r>
              <w:t>Corriente PHY en operación</w:t>
            </w:r>
          </w:p>
        </w:tc>
        <w:tc>
          <w:tcPr>
            <w:tcW w:w="1224" w:type="dxa"/>
          </w:tcPr>
          <w:p w14:paraId="71136064" w14:textId="2D9944BD" w:rsidR="00413FDB" w:rsidRDefault="00413FDB" w:rsidP="00413FDB">
            <w:r>
              <w:t>60</w:t>
            </w:r>
          </w:p>
        </w:tc>
      </w:tr>
      <w:tr w:rsidR="000A4814" w14:paraId="116B24D2" w14:textId="77777777" w:rsidTr="00060B27">
        <w:tc>
          <w:tcPr>
            <w:tcW w:w="2425" w:type="dxa"/>
          </w:tcPr>
          <w:p w14:paraId="6889B221" w14:textId="363EC81A" w:rsidR="000A4814" w:rsidRDefault="000A4814" w:rsidP="00413FDB">
            <w:r>
              <w:t>DSC1001</w:t>
            </w:r>
          </w:p>
        </w:tc>
        <w:tc>
          <w:tcPr>
            <w:tcW w:w="1170" w:type="dxa"/>
          </w:tcPr>
          <w:p w14:paraId="05839DC5" w14:textId="30B558CC" w:rsidR="000A4814" w:rsidRDefault="000A4814" w:rsidP="00413FDB">
            <w:r>
              <w:t>I</w:t>
            </w:r>
            <w:r w:rsidRPr="000A4814">
              <w:rPr>
                <w:vertAlign w:val="subscript"/>
              </w:rPr>
              <w:t>DD</w:t>
            </w:r>
          </w:p>
        </w:tc>
        <w:tc>
          <w:tcPr>
            <w:tcW w:w="3420" w:type="dxa"/>
          </w:tcPr>
          <w:p w14:paraId="254832C2" w14:textId="23B41313" w:rsidR="000A4814" w:rsidRDefault="000A4814" w:rsidP="00413FDB">
            <w:r>
              <w:t>Corriente de alimentación</w:t>
            </w:r>
          </w:p>
        </w:tc>
        <w:tc>
          <w:tcPr>
            <w:tcW w:w="1224" w:type="dxa"/>
          </w:tcPr>
          <w:p w14:paraId="5DD00C0D" w14:textId="126B29EA" w:rsidR="00A824E6" w:rsidRDefault="00A824E6" w:rsidP="00413FDB">
            <w:r>
              <w:t>6</w:t>
            </w:r>
          </w:p>
        </w:tc>
      </w:tr>
      <w:tr w:rsidR="00A824E6" w14:paraId="49A4FB69" w14:textId="77777777" w:rsidTr="00060B27">
        <w:tc>
          <w:tcPr>
            <w:tcW w:w="2425" w:type="dxa"/>
          </w:tcPr>
          <w:p w14:paraId="153290EF" w14:textId="0471E63F" w:rsidR="00A824E6" w:rsidRDefault="00A824E6" w:rsidP="00413FDB">
            <w:r>
              <w:t>93LC56C</w:t>
            </w:r>
          </w:p>
        </w:tc>
        <w:tc>
          <w:tcPr>
            <w:tcW w:w="1170" w:type="dxa"/>
          </w:tcPr>
          <w:p w14:paraId="4FEEECCD" w14:textId="3F84D321" w:rsidR="00A824E6" w:rsidRPr="00A824E6" w:rsidRDefault="00A824E6" w:rsidP="00413FDB">
            <w:r>
              <w:t>I</w:t>
            </w:r>
            <w:r>
              <w:rPr>
                <w:vertAlign w:val="subscript"/>
              </w:rPr>
              <w:t xml:space="preserve">CC </w:t>
            </w:r>
            <w:r>
              <w:t>write</w:t>
            </w:r>
          </w:p>
        </w:tc>
        <w:tc>
          <w:tcPr>
            <w:tcW w:w="3420" w:type="dxa"/>
          </w:tcPr>
          <w:p w14:paraId="1BFF555C" w14:textId="7643280B" w:rsidR="00A824E6" w:rsidRDefault="00595D6B" w:rsidP="00413FDB">
            <w:r>
              <w:t>Corriente al escribir</w:t>
            </w:r>
          </w:p>
        </w:tc>
        <w:tc>
          <w:tcPr>
            <w:tcW w:w="1224" w:type="dxa"/>
          </w:tcPr>
          <w:p w14:paraId="2D7A5894" w14:textId="20C175BA" w:rsidR="00A824E6" w:rsidRDefault="00595D6B" w:rsidP="00413FDB">
            <w:r>
              <w:t>2</w:t>
            </w:r>
          </w:p>
        </w:tc>
      </w:tr>
      <w:tr w:rsidR="00595D6B" w14:paraId="47276B4E" w14:textId="77777777" w:rsidTr="00060B27">
        <w:tc>
          <w:tcPr>
            <w:tcW w:w="2425" w:type="dxa"/>
          </w:tcPr>
          <w:p w14:paraId="200FF52A" w14:textId="6A9AC74F" w:rsidR="00595D6B" w:rsidRDefault="00595D6B" w:rsidP="00413FDB">
            <w:r>
              <w:t>STM32</w:t>
            </w:r>
            <w:r w:rsidR="00350B33">
              <w:t>F091VC</w:t>
            </w:r>
          </w:p>
        </w:tc>
        <w:tc>
          <w:tcPr>
            <w:tcW w:w="1170" w:type="dxa"/>
          </w:tcPr>
          <w:p w14:paraId="1F3D0608" w14:textId="0CE92E3B" w:rsidR="00595D6B" w:rsidRPr="00350B33" w:rsidRDefault="00350B33" w:rsidP="00413FDB">
            <w:pPr>
              <w:rPr>
                <w:vertAlign w:val="subscript"/>
              </w:rPr>
            </w:pPr>
            <w:r>
              <w:t>I</w:t>
            </w:r>
            <w:r>
              <w:rPr>
                <w:vertAlign w:val="subscript"/>
              </w:rPr>
              <w:t>VDD</w:t>
            </w:r>
          </w:p>
        </w:tc>
        <w:tc>
          <w:tcPr>
            <w:tcW w:w="3420" w:type="dxa"/>
          </w:tcPr>
          <w:p w14:paraId="031D161C" w14:textId="6A190EA7" w:rsidR="00595D6B" w:rsidRDefault="00350B33" w:rsidP="00413FDB">
            <w:r>
              <w:t>Corriente máxima en el total de pines VDD</w:t>
            </w:r>
          </w:p>
        </w:tc>
        <w:tc>
          <w:tcPr>
            <w:tcW w:w="1224" w:type="dxa"/>
          </w:tcPr>
          <w:p w14:paraId="0DE5E24D" w14:textId="2886DEE1" w:rsidR="00595D6B" w:rsidRDefault="00350B33" w:rsidP="00350B33">
            <w:pPr>
              <w:keepNext/>
            </w:pPr>
            <w:r>
              <w:t>120</w:t>
            </w:r>
          </w:p>
        </w:tc>
      </w:tr>
      <w:tr w:rsidR="00652780" w14:paraId="6F33362A" w14:textId="77777777" w:rsidTr="00060B27">
        <w:tc>
          <w:tcPr>
            <w:tcW w:w="2425" w:type="dxa"/>
          </w:tcPr>
          <w:p w14:paraId="3EF43F0B" w14:textId="6B5B4B33" w:rsidR="00652780" w:rsidRDefault="00652780" w:rsidP="00413FDB">
            <w:r>
              <w:t>iCE40HX4K</w:t>
            </w:r>
          </w:p>
        </w:tc>
        <w:tc>
          <w:tcPr>
            <w:tcW w:w="1170" w:type="dxa"/>
          </w:tcPr>
          <w:p w14:paraId="3B236D53" w14:textId="1B65E3B4" w:rsidR="00652780" w:rsidRPr="00652780" w:rsidRDefault="00652780" w:rsidP="00413FDB">
            <w:pPr>
              <w:rPr>
                <w:vertAlign w:val="subscript"/>
              </w:rPr>
            </w:pPr>
            <w:r>
              <w:t>I</w:t>
            </w:r>
            <w:r>
              <w:rPr>
                <w:vertAlign w:val="subscript"/>
              </w:rPr>
              <w:t>CCIO</w:t>
            </w:r>
            <w:r w:rsidR="005E4CCF">
              <w:rPr>
                <w:vertAlign w:val="subscript"/>
              </w:rPr>
              <w:t>PEAK</w:t>
            </w:r>
          </w:p>
        </w:tc>
        <w:tc>
          <w:tcPr>
            <w:tcW w:w="3420" w:type="dxa"/>
          </w:tcPr>
          <w:p w14:paraId="5925EB4F" w14:textId="62FCD6AC" w:rsidR="00652780" w:rsidRDefault="00652780" w:rsidP="00413FDB">
            <w:r>
              <w:t xml:space="preserve">Corriente </w:t>
            </w:r>
            <w:r w:rsidR="005E4CCF">
              <w:t>de pico en arranque</w:t>
            </w:r>
            <w:r w:rsidR="00AD6059">
              <w:t xml:space="preserve"> para todos los bancos IO</w:t>
            </w:r>
          </w:p>
        </w:tc>
        <w:tc>
          <w:tcPr>
            <w:tcW w:w="1224" w:type="dxa"/>
          </w:tcPr>
          <w:p w14:paraId="1EC10D98" w14:textId="7F7D6F08" w:rsidR="00652780" w:rsidRDefault="00AD6059" w:rsidP="00350B33">
            <w:pPr>
              <w:keepNext/>
            </w:pPr>
            <w:r>
              <w:t>6.8mA*8=54.5</w:t>
            </w:r>
          </w:p>
        </w:tc>
      </w:tr>
      <w:tr w:rsidR="00AD6059" w14:paraId="6E29A292" w14:textId="77777777" w:rsidTr="00060B27">
        <w:tc>
          <w:tcPr>
            <w:tcW w:w="2425" w:type="dxa"/>
          </w:tcPr>
          <w:p w14:paraId="2481528D" w14:textId="77777777" w:rsidR="00AD6059" w:rsidRDefault="00AD6059" w:rsidP="00413FDB"/>
        </w:tc>
        <w:tc>
          <w:tcPr>
            <w:tcW w:w="1170" w:type="dxa"/>
          </w:tcPr>
          <w:p w14:paraId="1048A0BA" w14:textId="5DCD8518" w:rsidR="00AD6059" w:rsidRDefault="00AD6059" w:rsidP="00413FDB">
            <w:r w:rsidRPr="00AD6059">
              <w:t>I</w:t>
            </w:r>
            <w:r>
              <w:rPr>
                <w:vertAlign w:val="subscript"/>
              </w:rPr>
              <w:t>SPI_</w:t>
            </w:r>
            <w:r w:rsidRPr="00AD6059">
              <w:rPr>
                <w:vertAlign w:val="subscript"/>
              </w:rPr>
              <w:t>PEAK</w:t>
            </w:r>
          </w:p>
        </w:tc>
        <w:tc>
          <w:tcPr>
            <w:tcW w:w="3420" w:type="dxa"/>
          </w:tcPr>
          <w:p w14:paraId="4D4AA735" w14:textId="71FE8DCE" w:rsidR="00AD6059" w:rsidRDefault="00AD6059" w:rsidP="00413FDB">
            <w:r>
              <w:t>Corriente de pico en arranque para el banco SPI</w:t>
            </w:r>
          </w:p>
        </w:tc>
        <w:tc>
          <w:tcPr>
            <w:tcW w:w="1224" w:type="dxa"/>
          </w:tcPr>
          <w:p w14:paraId="43FD7977" w14:textId="41F65C81" w:rsidR="00AD6059" w:rsidRDefault="00AD6059" w:rsidP="00350B33">
            <w:pPr>
              <w:keepNext/>
            </w:pPr>
            <w:r>
              <w:t>6.8</w:t>
            </w:r>
          </w:p>
        </w:tc>
      </w:tr>
      <w:tr w:rsidR="00071EF1" w14:paraId="2F4F5902" w14:textId="77777777" w:rsidTr="00060B27">
        <w:tc>
          <w:tcPr>
            <w:tcW w:w="2425" w:type="dxa"/>
          </w:tcPr>
          <w:p w14:paraId="3920BEDC" w14:textId="4C262A61" w:rsidR="00071EF1" w:rsidRDefault="00071EF1" w:rsidP="00413FDB">
            <w:r>
              <w:t>W25132JV</w:t>
            </w:r>
          </w:p>
        </w:tc>
        <w:tc>
          <w:tcPr>
            <w:tcW w:w="1170" w:type="dxa"/>
          </w:tcPr>
          <w:p w14:paraId="3846DD28" w14:textId="0C149196" w:rsidR="00071EF1" w:rsidRPr="00126642" w:rsidRDefault="00126642" w:rsidP="00413FDB">
            <w:pPr>
              <w:rPr>
                <w:vertAlign w:val="subscript"/>
              </w:rPr>
            </w:pPr>
            <w:r>
              <w:t>I</w:t>
            </w:r>
            <w:r>
              <w:rPr>
                <w:vertAlign w:val="subscript"/>
              </w:rPr>
              <w:t>CC</w:t>
            </w:r>
          </w:p>
        </w:tc>
        <w:tc>
          <w:tcPr>
            <w:tcW w:w="3420" w:type="dxa"/>
          </w:tcPr>
          <w:p w14:paraId="119F1C34" w14:textId="13CD8C1A" w:rsidR="00071EF1" w:rsidRDefault="00126642" w:rsidP="00413FDB">
            <w:r>
              <w:t>Corriente en escritura</w:t>
            </w:r>
          </w:p>
        </w:tc>
        <w:tc>
          <w:tcPr>
            <w:tcW w:w="1224" w:type="dxa"/>
          </w:tcPr>
          <w:p w14:paraId="2009B41C" w14:textId="2AC22E29" w:rsidR="00071EF1" w:rsidRDefault="00126642" w:rsidP="00350B33">
            <w:pPr>
              <w:keepNext/>
            </w:pPr>
            <w:r>
              <w:t>25</w:t>
            </w:r>
          </w:p>
        </w:tc>
      </w:tr>
      <w:tr w:rsidR="00126642" w14:paraId="7C1BF402" w14:textId="77777777" w:rsidTr="00060B27">
        <w:tc>
          <w:tcPr>
            <w:tcW w:w="2425" w:type="dxa"/>
          </w:tcPr>
          <w:p w14:paraId="54B65FED" w14:textId="7C302117" w:rsidR="00126642" w:rsidRDefault="00126642" w:rsidP="00413FDB">
            <w:r>
              <w:t>ADS7924</w:t>
            </w:r>
          </w:p>
        </w:tc>
        <w:tc>
          <w:tcPr>
            <w:tcW w:w="1170" w:type="dxa"/>
          </w:tcPr>
          <w:p w14:paraId="738AE25C" w14:textId="74E0910C" w:rsidR="00126642" w:rsidRPr="0003734C" w:rsidRDefault="0003734C" w:rsidP="00413FDB">
            <w:pPr>
              <w:rPr>
                <w:vertAlign w:val="subscript"/>
              </w:rPr>
            </w:pPr>
            <w:r>
              <w:t>I</w:t>
            </w:r>
            <w:r>
              <w:rPr>
                <w:vertAlign w:val="subscript"/>
              </w:rPr>
              <w:t>DVDD</w:t>
            </w:r>
          </w:p>
        </w:tc>
        <w:tc>
          <w:tcPr>
            <w:tcW w:w="3420" w:type="dxa"/>
          </w:tcPr>
          <w:p w14:paraId="321AC667" w14:textId="377AF63B" w:rsidR="00126642" w:rsidRDefault="0003734C" w:rsidP="00413FDB">
            <w:r>
              <w:t>Corriente en DVDD</w:t>
            </w:r>
          </w:p>
        </w:tc>
        <w:tc>
          <w:tcPr>
            <w:tcW w:w="1224" w:type="dxa"/>
          </w:tcPr>
          <w:p w14:paraId="483A354F" w14:textId="1CDB2A1E" w:rsidR="00126642" w:rsidRDefault="0003734C" w:rsidP="00350B33">
            <w:pPr>
              <w:keepNext/>
            </w:pPr>
            <w:r>
              <w:t>0.01</w:t>
            </w:r>
          </w:p>
        </w:tc>
      </w:tr>
      <w:tr w:rsidR="0003734C" w14:paraId="2A0B3397" w14:textId="77777777" w:rsidTr="00060B27">
        <w:tc>
          <w:tcPr>
            <w:tcW w:w="2425" w:type="dxa"/>
          </w:tcPr>
          <w:p w14:paraId="30CFDDDE" w14:textId="2C569615" w:rsidR="0003734C" w:rsidRDefault="0003734C" w:rsidP="00413FDB"/>
        </w:tc>
        <w:tc>
          <w:tcPr>
            <w:tcW w:w="1170" w:type="dxa"/>
          </w:tcPr>
          <w:p w14:paraId="317F6B63" w14:textId="251847EC" w:rsidR="0003734C" w:rsidRPr="0003734C" w:rsidRDefault="0003734C" w:rsidP="00413FDB">
            <w:pPr>
              <w:rPr>
                <w:vertAlign w:val="subscript"/>
              </w:rPr>
            </w:pPr>
            <w:r>
              <w:t>I</w:t>
            </w:r>
            <w:r>
              <w:rPr>
                <w:vertAlign w:val="subscript"/>
              </w:rPr>
              <w:t>AVDD</w:t>
            </w:r>
          </w:p>
        </w:tc>
        <w:tc>
          <w:tcPr>
            <w:tcW w:w="3420" w:type="dxa"/>
          </w:tcPr>
          <w:p w14:paraId="0047715C" w14:textId="0C8720C8" w:rsidR="0003734C" w:rsidRDefault="0003734C" w:rsidP="00413FDB">
            <w:r>
              <w:t>Corriente en AVDD</w:t>
            </w:r>
          </w:p>
        </w:tc>
        <w:tc>
          <w:tcPr>
            <w:tcW w:w="1224" w:type="dxa"/>
          </w:tcPr>
          <w:p w14:paraId="4FD49955" w14:textId="2C326E5E" w:rsidR="0003734C" w:rsidRDefault="0003734C" w:rsidP="00350B33">
            <w:pPr>
              <w:keepNext/>
            </w:pPr>
            <w:r>
              <w:t>0.08</w:t>
            </w:r>
          </w:p>
        </w:tc>
      </w:tr>
      <w:tr w:rsidR="0003734C" w14:paraId="69DAF2F7" w14:textId="77777777" w:rsidTr="00060B27">
        <w:tc>
          <w:tcPr>
            <w:tcW w:w="2425" w:type="dxa"/>
          </w:tcPr>
          <w:p w14:paraId="137DED84" w14:textId="36DB524E" w:rsidR="0003734C" w:rsidRDefault="00151E08" w:rsidP="00413FDB">
            <w:r>
              <w:t>NCP114</w:t>
            </w:r>
          </w:p>
        </w:tc>
        <w:tc>
          <w:tcPr>
            <w:tcW w:w="1170" w:type="dxa"/>
          </w:tcPr>
          <w:p w14:paraId="610D94E0" w14:textId="6E3DE1F0" w:rsidR="0003734C" w:rsidRPr="00151E08" w:rsidRDefault="00151E08" w:rsidP="00413FDB">
            <w:pPr>
              <w:rPr>
                <w:vertAlign w:val="subscript"/>
              </w:rPr>
            </w:pPr>
            <w:r>
              <w:t>I</w:t>
            </w:r>
            <w:r>
              <w:rPr>
                <w:vertAlign w:val="subscript"/>
              </w:rPr>
              <w:t>GND</w:t>
            </w:r>
          </w:p>
        </w:tc>
        <w:tc>
          <w:tcPr>
            <w:tcW w:w="3420" w:type="dxa"/>
          </w:tcPr>
          <w:p w14:paraId="611550DB" w14:textId="4A822552" w:rsidR="0003734C" w:rsidRDefault="00151E08" w:rsidP="00413FDB">
            <w:r>
              <w:t>Corriente en Vin y EN para una salida de 0.</w:t>
            </w:r>
            <w:r w:rsidR="008245A2">
              <w:t>1</w:t>
            </w:r>
            <w:r>
              <w:t>mA</w:t>
            </w:r>
          </w:p>
        </w:tc>
        <w:tc>
          <w:tcPr>
            <w:tcW w:w="1224" w:type="dxa"/>
          </w:tcPr>
          <w:p w14:paraId="7F088E84" w14:textId="77777777" w:rsidR="0003734C" w:rsidRDefault="008245A2" w:rsidP="00350B33">
            <w:pPr>
              <w:keepNext/>
            </w:pPr>
            <w:r>
              <w:t>0.1+0.1=</w:t>
            </w:r>
          </w:p>
          <w:p w14:paraId="09CBC897" w14:textId="3A63CF95" w:rsidR="008245A2" w:rsidRDefault="008245A2" w:rsidP="00350B33">
            <w:pPr>
              <w:keepNext/>
            </w:pPr>
            <w:r>
              <w:t>0.2</w:t>
            </w:r>
          </w:p>
        </w:tc>
      </w:tr>
      <w:tr w:rsidR="000D6851" w14:paraId="11863392" w14:textId="77777777" w:rsidTr="00060B27">
        <w:tc>
          <w:tcPr>
            <w:tcW w:w="2425" w:type="dxa"/>
          </w:tcPr>
          <w:p w14:paraId="11566FB8" w14:textId="671182B1" w:rsidR="000D6851" w:rsidRDefault="000D6851" w:rsidP="00413FDB">
            <w:r w:rsidRPr="000D6851">
              <w:t>IS62WV51216BLL</w:t>
            </w:r>
          </w:p>
        </w:tc>
        <w:tc>
          <w:tcPr>
            <w:tcW w:w="1170" w:type="dxa"/>
          </w:tcPr>
          <w:p w14:paraId="3C08A89B" w14:textId="6096BF67" w:rsidR="000D6851" w:rsidRPr="000D6851" w:rsidRDefault="000D6851" w:rsidP="00413FDB">
            <w:pPr>
              <w:rPr>
                <w:vertAlign w:val="subscript"/>
              </w:rPr>
            </w:pPr>
            <w:r>
              <w:t>I</w:t>
            </w:r>
            <w:r>
              <w:rPr>
                <w:vertAlign w:val="subscript"/>
              </w:rPr>
              <w:t>CC</w:t>
            </w:r>
          </w:p>
        </w:tc>
        <w:tc>
          <w:tcPr>
            <w:tcW w:w="3420" w:type="dxa"/>
          </w:tcPr>
          <w:p w14:paraId="33391614" w14:textId="73CB04B6" w:rsidR="000D6851" w:rsidRDefault="000D6851" w:rsidP="00413FDB">
            <w:r>
              <w:t>Corriente en operación</w:t>
            </w:r>
          </w:p>
        </w:tc>
        <w:tc>
          <w:tcPr>
            <w:tcW w:w="1224" w:type="dxa"/>
          </w:tcPr>
          <w:p w14:paraId="3010D9F4" w14:textId="3963C714" w:rsidR="000D6851" w:rsidRDefault="00060B27" w:rsidP="00350B33">
            <w:pPr>
              <w:keepNext/>
            </w:pPr>
            <w:r>
              <w:t>30</w:t>
            </w:r>
          </w:p>
        </w:tc>
      </w:tr>
      <w:tr w:rsidR="00060B27" w14:paraId="467FBEBD" w14:textId="77777777" w:rsidTr="00333888">
        <w:tc>
          <w:tcPr>
            <w:tcW w:w="2425" w:type="dxa"/>
            <w:tcBorders>
              <w:bottom w:val="single" w:sz="12" w:space="0" w:color="auto"/>
            </w:tcBorders>
          </w:tcPr>
          <w:p w14:paraId="2B7A6D2F" w14:textId="04DB5638" w:rsidR="00060B27" w:rsidRPr="000D6851" w:rsidRDefault="00060B27" w:rsidP="00413FDB">
            <w:r w:rsidRPr="00060B27">
              <w:t>SN74ALVCH162836</w:t>
            </w:r>
          </w:p>
        </w:tc>
        <w:tc>
          <w:tcPr>
            <w:tcW w:w="1170" w:type="dxa"/>
            <w:tcBorders>
              <w:bottom w:val="single" w:sz="12" w:space="0" w:color="auto"/>
            </w:tcBorders>
          </w:tcPr>
          <w:p w14:paraId="12BB7D04" w14:textId="33F15AF6" w:rsidR="00060B27" w:rsidRPr="00060B27" w:rsidRDefault="00060B27" w:rsidP="00413FDB">
            <w:pPr>
              <w:rPr>
                <w:vertAlign w:val="subscript"/>
              </w:rPr>
            </w:pPr>
            <w:r>
              <w:t>I</w:t>
            </w:r>
            <w:r>
              <w:rPr>
                <w:vertAlign w:val="subscript"/>
              </w:rPr>
              <w:t>CC</w:t>
            </w:r>
          </w:p>
        </w:tc>
        <w:tc>
          <w:tcPr>
            <w:tcW w:w="3420" w:type="dxa"/>
            <w:tcBorders>
              <w:bottom w:val="single" w:sz="12" w:space="0" w:color="auto"/>
            </w:tcBorders>
          </w:tcPr>
          <w:p w14:paraId="3DB7CD3B" w14:textId="67B993CA" w:rsidR="00060B27" w:rsidRDefault="00060B27" w:rsidP="00413FDB">
            <w:r>
              <w:t>Corriente en operación</w:t>
            </w:r>
          </w:p>
        </w:tc>
        <w:tc>
          <w:tcPr>
            <w:tcW w:w="1224" w:type="dxa"/>
            <w:tcBorders>
              <w:bottom w:val="single" w:sz="12" w:space="0" w:color="auto"/>
            </w:tcBorders>
          </w:tcPr>
          <w:p w14:paraId="4F4934E9" w14:textId="07EDAD10" w:rsidR="00060B27" w:rsidRDefault="00060B27" w:rsidP="00350B33">
            <w:pPr>
              <w:keepNext/>
            </w:pPr>
            <w:r>
              <w:t>0.75</w:t>
            </w:r>
          </w:p>
        </w:tc>
      </w:tr>
      <w:tr w:rsidR="00333888" w14:paraId="69B5BCB0" w14:textId="77777777" w:rsidTr="00333888">
        <w:tc>
          <w:tcPr>
            <w:tcW w:w="7015" w:type="dxa"/>
            <w:gridSpan w:val="3"/>
            <w:tcBorders>
              <w:left w:val="single" w:sz="12" w:space="0" w:color="auto"/>
              <w:bottom w:val="single" w:sz="12" w:space="0" w:color="auto"/>
              <w:right w:val="single" w:sz="12" w:space="0" w:color="auto"/>
            </w:tcBorders>
          </w:tcPr>
          <w:p w14:paraId="302240BD" w14:textId="51217C52" w:rsidR="00333888" w:rsidRDefault="00333888" w:rsidP="00413FDB">
            <w:r w:rsidRPr="00333888">
              <w:rPr>
                <w:b/>
                <w:bCs/>
              </w:rPr>
              <w:lastRenderedPageBreak/>
              <w:t>TOTAL</w:t>
            </w:r>
          </w:p>
        </w:tc>
        <w:tc>
          <w:tcPr>
            <w:tcW w:w="1224" w:type="dxa"/>
            <w:tcBorders>
              <w:top w:val="single" w:sz="12" w:space="0" w:color="auto"/>
              <w:left w:val="single" w:sz="12" w:space="0" w:color="auto"/>
              <w:bottom w:val="single" w:sz="12" w:space="0" w:color="auto"/>
              <w:right w:val="single" w:sz="12" w:space="0" w:color="auto"/>
            </w:tcBorders>
          </w:tcPr>
          <w:p w14:paraId="2D1A6C33" w14:textId="6975B6AF" w:rsidR="00333888" w:rsidRDefault="00333888" w:rsidP="00350B33">
            <w:pPr>
              <w:keepNext/>
            </w:pPr>
            <w:r>
              <w:t>455.34</w:t>
            </w:r>
          </w:p>
        </w:tc>
      </w:tr>
    </w:tbl>
    <w:p w14:paraId="65ED9E5C" w14:textId="20A935BB" w:rsidR="00413FDB" w:rsidRDefault="00350B33" w:rsidP="00350B33">
      <w:pPr>
        <w:pStyle w:val="Descripcin"/>
        <w:jc w:val="center"/>
      </w:pPr>
      <w:bookmarkStart w:id="388" w:name="_Toc46255266"/>
      <w:r>
        <w:t xml:space="preserve">Tabla </w:t>
      </w:r>
      <w:fldSimple w:instr=" SEQ Tabla \* ARABIC ">
        <w:r w:rsidR="00772B0E">
          <w:rPr>
            <w:noProof/>
          </w:rPr>
          <w:t>13</w:t>
        </w:r>
      </w:fldSimple>
      <w:r>
        <w:t>: Consumo máximo en la alimentación de +3.3V</w:t>
      </w:r>
      <w:bookmarkEnd w:id="388"/>
    </w:p>
    <w:p w14:paraId="5FCAA0BC" w14:textId="4F520389" w:rsidR="003D4B1B" w:rsidRDefault="00333888" w:rsidP="003D4B1B">
      <w:r>
        <w:t>Dada la suma total obtenida, parece razonable suponer que la alimentación a +3.3V debe aportar un mínimo de 500mA para asegurar el correcto funcionamiento de todos los componentes del sistema.</w:t>
      </w:r>
    </w:p>
    <w:p w14:paraId="185E77F0" w14:textId="7886F043" w:rsidR="00A05303" w:rsidRDefault="00A05303" w:rsidP="003D4B1B">
      <w:r>
        <w:t>Además, la FPGA debe alimentarse a +1.2V con un consumo 22.3mA por cada V</w:t>
      </w:r>
      <w:r>
        <w:rPr>
          <w:vertAlign w:val="subscript"/>
        </w:rPr>
        <w:t>CC</w:t>
      </w:r>
      <w:r>
        <w:t xml:space="preserve">, lo que hace un total de </w:t>
      </w:r>
      <w:r w:rsidR="005E5231">
        <w:t>89.2mA</w:t>
      </w:r>
      <w:r>
        <w:t>.</w:t>
      </w:r>
      <w:r w:rsidR="005E5231">
        <w:t xml:space="preserve"> Para los PLL de la FPGA también se necesitan +1.2V con una corriente de 6.4mA. Al tener dos entradas para los PLL suman 12.8mA. En total necesitamos 102mA para la alimentación de +1.2V</w:t>
      </w:r>
      <w:r w:rsidR="00131151">
        <w:t>.</w:t>
      </w:r>
    </w:p>
    <w:p w14:paraId="210FD466" w14:textId="16DE9CD9" w:rsidR="00131151" w:rsidRDefault="00131151" w:rsidP="003D4B1B">
      <w:r>
        <w:t xml:space="preserve">Además, interesa sacar varios pines de alimentación tanto de 5V como de 3.3V al ser dos valores muy utilizados en </w:t>
      </w:r>
      <w:r w:rsidR="00AF252F">
        <w:t xml:space="preserve">distintos </w:t>
      </w:r>
      <w:r>
        <w:t>módulos y sensores.</w:t>
      </w:r>
    </w:p>
    <w:p w14:paraId="3FA46C69" w14:textId="77777777" w:rsidR="003D4B1B" w:rsidRPr="003D4B1B" w:rsidRDefault="003D4B1B" w:rsidP="003D4B1B"/>
    <w:p w14:paraId="098211D7" w14:textId="5DF30BD8" w:rsidR="00C27EB6" w:rsidRDefault="00D44D23" w:rsidP="0001737E">
      <w:pPr>
        <w:pStyle w:val="Ttulo3"/>
        <w:numPr>
          <w:ilvl w:val="2"/>
          <w:numId w:val="16"/>
        </w:numPr>
      </w:pPr>
      <w:bookmarkStart w:id="389" w:name="_Toc46255187"/>
      <w:r>
        <w:t>Conector USB</w:t>
      </w:r>
      <w:bookmarkStart w:id="390" w:name="_Ref45791445"/>
      <w:bookmarkEnd w:id="387"/>
      <w:bookmarkEnd w:id="389"/>
    </w:p>
    <w:p w14:paraId="501A33C9" w14:textId="222AE48A" w:rsidR="00C27EB6" w:rsidRDefault="00C27EB6" w:rsidP="00C27EB6"/>
    <w:p w14:paraId="258ABE7B" w14:textId="0CA4AC38" w:rsidR="00C27EB6" w:rsidRDefault="00C27EB6" w:rsidP="00C27EB6">
      <w:pPr>
        <w:ind w:firstLine="708"/>
      </w:pPr>
      <w:r>
        <w:t>Para alimentar nuestra placa es necesario aportarle energía desde el exterior. Para ello, los más utilizados son los conectores macho DC y los conectores USB. Puesto que nuestra placa necesita conectarse a un PC para programarse parece adecuado optar por un conector</w:t>
      </w:r>
      <w:r w:rsidR="00AE5D42">
        <w:t xml:space="preserve"> USB también para su alimentación.</w:t>
      </w:r>
    </w:p>
    <w:p w14:paraId="246F8D4E" w14:textId="7D567241" w:rsidR="00AE5D42" w:rsidRDefault="00AE5D42" w:rsidP="00AE5D42">
      <w:r>
        <w:t>Existen distintos tipos de conectores USB</w:t>
      </w:r>
      <w:r w:rsidR="00B93F13">
        <w:t xml:space="preserve"> figura</w:t>
      </w:r>
      <w:r>
        <w:t>:</w:t>
      </w:r>
    </w:p>
    <w:p w14:paraId="1DC8A612" w14:textId="1AEF4213" w:rsidR="00AE5D42" w:rsidRDefault="00AE5D42" w:rsidP="00AE5D42">
      <w:pPr>
        <w:pStyle w:val="Prrafodelista"/>
        <w:numPr>
          <w:ilvl w:val="0"/>
          <w:numId w:val="55"/>
        </w:numPr>
      </w:pPr>
      <w:r>
        <w:t>Tipo A</w:t>
      </w:r>
      <w:r w:rsidR="002C27B6">
        <w:t>.</w:t>
      </w:r>
    </w:p>
    <w:p w14:paraId="01C5875C" w14:textId="67C68E78" w:rsidR="00AE5D42" w:rsidRDefault="00AE5D42" w:rsidP="00AE5D42">
      <w:pPr>
        <w:pStyle w:val="Prrafodelista"/>
        <w:numPr>
          <w:ilvl w:val="0"/>
          <w:numId w:val="55"/>
        </w:numPr>
      </w:pPr>
      <w:r>
        <w:t>Tipo B</w:t>
      </w:r>
      <w:r w:rsidR="00B93F13">
        <w:t>, mini B y micro B</w:t>
      </w:r>
      <w:r w:rsidR="002C27B6">
        <w:t>.</w:t>
      </w:r>
    </w:p>
    <w:p w14:paraId="49441B97" w14:textId="47547AF1" w:rsidR="00AE5D42" w:rsidRDefault="00AE5D42" w:rsidP="00AE5D42">
      <w:pPr>
        <w:pStyle w:val="Prrafodelista"/>
        <w:numPr>
          <w:ilvl w:val="0"/>
          <w:numId w:val="55"/>
        </w:numPr>
      </w:pPr>
      <w:r>
        <w:t>Tipo C</w:t>
      </w:r>
      <w:r w:rsidR="002C27B6">
        <w:t>.</w:t>
      </w:r>
    </w:p>
    <w:p w14:paraId="469DFDC2" w14:textId="11CB0A43" w:rsidR="00E774B9" w:rsidRDefault="00E774B9" w:rsidP="00E774B9">
      <w:r>
        <w:t>Siendo el tipo C (figura 55) el más reciente de todos. Presenta una serie de ventajas frente a sus predecesores:</w:t>
      </w:r>
    </w:p>
    <w:p w14:paraId="355568F5" w14:textId="4B2D0316" w:rsidR="00E774B9" w:rsidRDefault="00E774B9" w:rsidP="00E774B9">
      <w:pPr>
        <w:pStyle w:val="Prrafodelista"/>
        <w:numPr>
          <w:ilvl w:val="0"/>
          <w:numId w:val="56"/>
        </w:numPr>
      </w:pPr>
      <w:r>
        <w:t>Es pequeño, comparándose en tamaño con uno tipo micro B.</w:t>
      </w:r>
    </w:p>
    <w:p w14:paraId="18DC2F1F" w14:textId="61FD7417" w:rsidR="00E774B9" w:rsidRDefault="00E774B9" w:rsidP="00E774B9">
      <w:pPr>
        <w:pStyle w:val="Prrafodelista"/>
        <w:numPr>
          <w:ilvl w:val="0"/>
          <w:numId w:val="56"/>
        </w:numPr>
      </w:pPr>
      <w:r>
        <w:t>Soporta una potencia de hasta 100W por lo que es ideal para transmitir cantidades considerables de energía.</w:t>
      </w:r>
    </w:p>
    <w:p w14:paraId="28AACFFD" w14:textId="77777777" w:rsidR="00B93F13" w:rsidRDefault="00E774B9" w:rsidP="00E774B9">
      <w:pPr>
        <w:pStyle w:val="Prrafodelista"/>
        <w:numPr>
          <w:ilvl w:val="0"/>
          <w:numId w:val="56"/>
        </w:numPr>
      </w:pPr>
      <w:r>
        <w:t>Es reversible</w:t>
      </w:r>
      <w:r w:rsidR="00B93F13">
        <w:t xml:space="preserve"> debido a la disposición de sus pines.</w:t>
      </w:r>
    </w:p>
    <w:p w14:paraId="535B8327" w14:textId="1CE4C85F" w:rsidR="00E774B9" w:rsidRDefault="00B93F13" w:rsidP="00E774B9">
      <w:pPr>
        <w:pStyle w:val="Prrafodelista"/>
        <w:numPr>
          <w:ilvl w:val="0"/>
          <w:numId w:val="56"/>
        </w:numPr>
      </w:pPr>
      <w:r>
        <w:t>C</w:t>
      </w:r>
      <w:r w:rsidR="00E774B9">
        <w:t>ontiene 24 pines</w:t>
      </w:r>
      <w:r w:rsidR="00EA2CEA">
        <w:t xml:space="preserve"> permitiendo transmitir señales mediante protocolos HDMI, DisplayPort o Thunderbolt entre otros.</w:t>
      </w:r>
    </w:p>
    <w:p w14:paraId="3E19FD9E" w14:textId="77777777" w:rsidR="00B93F13" w:rsidRDefault="00B93F13" w:rsidP="00B93F13">
      <w:pPr>
        <w:keepNext/>
      </w:pPr>
      <w:r>
        <w:rPr>
          <w:noProof/>
        </w:rPr>
        <w:lastRenderedPageBreak/>
        <w:drawing>
          <wp:inline distT="0" distB="0" distL="0" distR="0" wp14:anchorId="2A7DACF3" wp14:editId="2A1C4D51">
            <wp:extent cx="5400040" cy="24555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455545"/>
                    </a:xfrm>
                    <a:prstGeom prst="rect">
                      <a:avLst/>
                    </a:prstGeom>
                    <a:noFill/>
                    <a:ln>
                      <a:noFill/>
                    </a:ln>
                  </pic:spPr>
                </pic:pic>
              </a:graphicData>
            </a:graphic>
          </wp:inline>
        </w:drawing>
      </w:r>
    </w:p>
    <w:p w14:paraId="062378DC" w14:textId="64649039" w:rsidR="00B93F13" w:rsidRDefault="00B93F13" w:rsidP="00B93F13">
      <w:pPr>
        <w:pStyle w:val="Descripcin"/>
        <w:jc w:val="center"/>
      </w:pPr>
      <w:bookmarkStart w:id="391" w:name="_Toc46331702"/>
      <w:r>
        <w:t xml:space="preserve">Figura </w:t>
      </w:r>
      <w:fldSimple w:instr=" SEQ Figura \* ARABIC ">
        <w:r w:rsidR="00000DDA">
          <w:rPr>
            <w:noProof/>
          </w:rPr>
          <w:t>64</w:t>
        </w:r>
      </w:fldSimple>
      <w:r>
        <w:t xml:space="preserve">: Pinout </w:t>
      </w:r>
      <w:r w:rsidRPr="001C310E">
        <w:t>USB tipo C [62]</w:t>
      </w:r>
      <w:bookmarkEnd w:id="391"/>
    </w:p>
    <w:p w14:paraId="7637B84A" w14:textId="31D0A861" w:rsidR="007F697C" w:rsidRDefault="007F697C" w:rsidP="00B93F13">
      <w:pPr>
        <w:keepNext/>
      </w:pPr>
      <w:r>
        <w:t xml:space="preserve">Debido a sus características es el nuevo estándar USB y reemplaza cada vez más a sus predecesores en todos los ámbitos. Nuestro diseño contará con un conector tipo C debido a la compatibilidad con USB 2.0 y a que permite transportar más energía. La IceZUM Alhambra II necesita de 2 conectores micro USB para obtener 5V y </w:t>
      </w:r>
      <w:r w:rsidR="00140894">
        <w:t xml:space="preserve">una intensidad </w:t>
      </w:r>
      <w:r w:rsidR="00B93F13">
        <w:t xml:space="preserve">de </w:t>
      </w:r>
      <w:r>
        <w:t>4.8A</w:t>
      </w:r>
      <w:r w:rsidR="00124827">
        <w:t xml:space="preserve">, sin embargo, esta </w:t>
      </w:r>
      <w:r>
        <w:t xml:space="preserve">con un solo conector admitirá 5V con </w:t>
      </w:r>
      <w:r w:rsidR="00140894">
        <w:t xml:space="preserve">una corriente de </w:t>
      </w:r>
      <w:r>
        <w:t>5A.</w:t>
      </w:r>
    </w:p>
    <w:p w14:paraId="435D9A21" w14:textId="43048314" w:rsidR="00F32B17" w:rsidRDefault="00B93F13" w:rsidP="00B93F13">
      <w:pPr>
        <w:keepNext/>
      </w:pPr>
      <w:r>
        <w:t>Pretendemos hacer el conector equivalente a USB 2.0 para simplificar la compatibilidad con la IceZUM Alhambra II y, por tanto, con IceStudio. Para ello sólo debemos usar los pines de GND, VBUS y D+ y D-.</w:t>
      </w:r>
      <w:r w:rsidR="00F32B17">
        <w:t xml:space="preserve"> Utilizaremos el conector de 16 pines </w:t>
      </w:r>
      <w:r w:rsidR="00F32B17" w:rsidRPr="00F32B17">
        <w:t>DX07S016JA1R1500</w:t>
      </w:r>
      <w:r w:rsidR="00F32B17">
        <w:t xml:space="preserve"> [63] cuyo pinout podemos ver en la tabla </w:t>
      </w:r>
      <w:r w:rsidR="00E73D75">
        <w:t>11.</w:t>
      </w:r>
    </w:p>
    <w:tbl>
      <w:tblPr>
        <w:tblStyle w:val="Tablaconcuadrcula"/>
        <w:tblW w:w="0" w:type="auto"/>
        <w:jc w:val="center"/>
        <w:tblLook w:val="04A0" w:firstRow="1" w:lastRow="0" w:firstColumn="1" w:lastColumn="0" w:noHBand="0" w:noVBand="1"/>
      </w:tblPr>
      <w:tblGrid>
        <w:gridCol w:w="1075"/>
        <w:gridCol w:w="768"/>
        <w:gridCol w:w="678"/>
        <w:gridCol w:w="570"/>
        <w:gridCol w:w="570"/>
        <w:gridCol w:w="506"/>
        <w:gridCol w:w="587"/>
        <w:gridCol w:w="587"/>
        <w:gridCol w:w="516"/>
        <w:gridCol w:w="570"/>
        <w:gridCol w:w="570"/>
        <w:gridCol w:w="678"/>
        <w:gridCol w:w="768"/>
      </w:tblGrid>
      <w:tr w:rsidR="00F32B17" w14:paraId="43470E27" w14:textId="77777777" w:rsidTr="00C32A98">
        <w:trPr>
          <w:jc w:val="center"/>
        </w:trPr>
        <w:tc>
          <w:tcPr>
            <w:tcW w:w="1075" w:type="dxa"/>
          </w:tcPr>
          <w:p w14:paraId="66FEC108" w14:textId="29C0C35D" w:rsidR="00F32B17" w:rsidRDefault="00F32B17" w:rsidP="00B93F13">
            <w:pPr>
              <w:keepNext/>
            </w:pPr>
            <w:r>
              <w:t>Pad NO.</w:t>
            </w:r>
          </w:p>
        </w:tc>
        <w:tc>
          <w:tcPr>
            <w:tcW w:w="582" w:type="dxa"/>
          </w:tcPr>
          <w:p w14:paraId="56402E04" w14:textId="69E67004" w:rsidR="00F32B17" w:rsidRDefault="00F32B17" w:rsidP="00B93F13">
            <w:pPr>
              <w:keepNext/>
            </w:pPr>
            <w:r>
              <w:t>1</w:t>
            </w:r>
          </w:p>
        </w:tc>
        <w:tc>
          <w:tcPr>
            <w:tcW w:w="0" w:type="auto"/>
          </w:tcPr>
          <w:p w14:paraId="77322EAF" w14:textId="48642684" w:rsidR="00F32B17" w:rsidRDefault="00F32B17" w:rsidP="00B93F13">
            <w:pPr>
              <w:keepNext/>
            </w:pPr>
            <w:r>
              <w:t>2</w:t>
            </w:r>
          </w:p>
        </w:tc>
        <w:tc>
          <w:tcPr>
            <w:tcW w:w="0" w:type="auto"/>
          </w:tcPr>
          <w:p w14:paraId="5B35EA9B" w14:textId="4526605B" w:rsidR="00F32B17" w:rsidRDefault="00F32B17" w:rsidP="00B93F13">
            <w:pPr>
              <w:keepNext/>
            </w:pPr>
            <w:r>
              <w:t>3</w:t>
            </w:r>
          </w:p>
        </w:tc>
        <w:tc>
          <w:tcPr>
            <w:tcW w:w="0" w:type="auto"/>
          </w:tcPr>
          <w:p w14:paraId="3E76200A" w14:textId="6C4B6B0F" w:rsidR="00F32B17" w:rsidRDefault="00F32B17" w:rsidP="00B93F13">
            <w:pPr>
              <w:keepNext/>
            </w:pPr>
            <w:r>
              <w:t>4</w:t>
            </w:r>
          </w:p>
        </w:tc>
        <w:tc>
          <w:tcPr>
            <w:tcW w:w="0" w:type="auto"/>
          </w:tcPr>
          <w:p w14:paraId="54B7F068" w14:textId="2456FCC9" w:rsidR="00F32B17" w:rsidRDefault="00F32B17" w:rsidP="00B93F13">
            <w:pPr>
              <w:keepNext/>
            </w:pPr>
            <w:r>
              <w:t>5</w:t>
            </w:r>
          </w:p>
        </w:tc>
        <w:tc>
          <w:tcPr>
            <w:tcW w:w="0" w:type="auto"/>
          </w:tcPr>
          <w:p w14:paraId="2F8E9847" w14:textId="382C78DF" w:rsidR="00F32B17" w:rsidRDefault="00F32B17" w:rsidP="00B93F13">
            <w:pPr>
              <w:keepNext/>
            </w:pPr>
            <w:r>
              <w:t>6</w:t>
            </w:r>
          </w:p>
        </w:tc>
        <w:tc>
          <w:tcPr>
            <w:tcW w:w="0" w:type="auto"/>
          </w:tcPr>
          <w:p w14:paraId="0C74B51C" w14:textId="1D25D24A" w:rsidR="00F32B17" w:rsidRDefault="00F32B17" w:rsidP="00B93F13">
            <w:pPr>
              <w:keepNext/>
            </w:pPr>
            <w:r>
              <w:t>7</w:t>
            </w:r>
          </w:p>
        </w:tc>
        <w:tc>
          <w:tcPr>
            <w:tcW w:w="0" w:type="auto"/>
          </w:tcPr>
          <w:p w14:paraId="7454BA6D" w14:textId="4F011B1A" w:rsidR="00F32B17" w:rsidRDefault="00F32B17" w:rsidP="00B93F13">
            <w:pPr>
              <w:keepNext/>
            </w:pPr>
            <w:r>
              <w:t>8</w:t>
            </w:r>
          </w:p>
        </w:tc>
        <w:tc>
          <w:tcPr>
            <w:tcW w:w="0" w:type="auto"/>
          </w:tcPr>
          <w:p w14:paraId="7180DDD5" w14:textId="78799374" w:rsidR="00F32B17" w:rsidRDefault="00F32B17" w:rsidP="00B93F13">
            <w:pPr>
              <w:keepNext/>
            </w:pPr>
            <w:r>
              <w:t>9</w:t>
            </w:r>
          </w:p>
        </w:tc>
        <w:tc>
          <w:tcPr>
            <w:tcW w:w="0" w:type="auto"/>
          </w:tcPr>
          <w:p w14:paraId="77CB267E" w14:textId="79C2B3B8" w:rsidR="00F32B17" w:rsidRDefault="00F32B17" w:rsidP="00B93F13">
            <w:pPr>
              <w:keepNext/>
            </w:pPr>
            <w:r>
              <w:t>10</w:t>
            </w:r>
          </w:p>
        </w:tc>
        <w:tc>
          <w:tcPr>
            <w:tcW w:w="0" w:type="auto"/>
          </w:tcPr>
          <w:p w14:paraId="4790A230" w14:textId="61142D97" w:rsidR="00F32B17" w:rsidRDefault="00F32B17" w:rsidP="00B93F13">
            <w:pPr>
              <w:keepNext/>
            </w:pPr>
            <w:r>
              <w:t>11</w:t>
            </w:r>
          </w:p>
        </w:tc>
        <w:tc>
          <w:tcPr>
            <w:tcW w:w="0" w:type="auto"/>
          </w:tcPr>
          <w:p w14:paraId="12AAF35E" w14:textId="7005997E" w:rsidR="00F32B17" w:rsidRDefault="00F32B17" w:rsidP="00B93F13">
            <w:pPr>
              <w:keepNext/>
            </w:pPr>
            <w:r>
              <w:t>12</w:t>
            </w:r>
          </w:p>
        </w:tc>
      </w:tr>
      <w:tr w:rsidR="00F32B17" w14:paraId="6BB8FE0A" w14:textId="77777777" w:rsidTr="00C32A98">
        <w:trPr>
          <w:jc w:val="center"/>
        </w:trPr>
        <w:tc>
          <w:tcPr>
            <w:tcW w:w="1075" w:type="dxa"/>
          </w:tcPr>
          <w:p w14:paraId="17F6C011" w14:textId="28E97BA9" w:rsidR="00F32B17" w:rsidRDefault="00F32B17" w:rsidP="00B93F13">
            <w:pPr>
              <w:keepNext/>
            </w:pPr>
            <w:r>
              <w:t>PIN NO.</w:t>
            </w:r>
          </w:p>
        </w:tc>
        <w:tc>
          <w:tcPr>
            <w:tcW w:w="582" w:type="dxa"/>
          </w:tcPr>
          <w:p w14:paraId="7762400B" w14:textId="79FA8F2F" w:rsidR="00F32B17" w:rsidRDefault="00F32B17" w:rsidP="00B93F13">
            <w:pPr>
              <w:keepNext/>
            </w:pPr>
            <w:r>
              <w:t>A1/</w:t>
            </w:r>
          </w:p>
          <w:p w14:paraId="7033141B" w14:textId="67BDCCAF" w:rsidR="00F32B17" w:rsidRDefault="00F32B17" w:rsidP="00B93F13">
            <w:pPr>
              <w:keepNext/>
            </w:pPr>
            <w:r>
              <w:t>B12</w:t>
            </w:r>
          </w:p>
        </w:tc>
        <w:tc>
          <w:tcPr>
            <w:tcW w:w="0" w:type="auto"/>
          </w:tcPr>
          <w:p w14:paraId="48AE85AF" w14:textId="513F06F4" w:rsidR="00F32B17" w:rsidRDefault="00F32B17" w:rsidP="00B93F13">
            <w:pPr>
              <w:keepNext/>
            </w:pPr>
            <w:r>
              <w:t>A4/</w:t>
            </w:r>
          </w:p>
          <w:p w14:paraId="72973808" w14:textId="2212DCD4" w:rsidR="00F32B17" w:rsidRDefault="00F32B17" w:rsidP="00B93F13">
            <w:pPr>
              <w:keepNext/>
            </w:pPr>
            <w:r>
              <w:t>B9</w:t>
            </w:r>
          </w:p>
        </w:tc>
        <w:tc>
          <w:tcPr>
            <w:tcW w:w="0" w:type="auto"/>
          </w:tcPr>
          <w:p w14:paraId="2E4D7E39" w14:textId="3E41A072" w:rsidR="00F32B17" w:rsidRDefault="00F32B17" w:rsidP="00B93F13">
            <w:pPr>
              <w:keepNext/>
            </w:pPr>
            <w:r>
              <w:t>A5</w:t>
            </w:r>
          </w:p>
        </w:tc>
        <w:tc>
          <w:tcPr>
            <w:tcW w:w="0" w:type="auto"/>
          </w:tcPr>
          <w:p w14:paraId="6DF01929" w14:textId="1CE00DBA" w:rsidR="00F32B17" w:rsidRDefault="00F32B17" w:rsidP="00B93F13">
            <w:pPr>
              <w:keepNext/>
            </w:pPr>
            <w:r>
              <w:t>B8</w:t>
            </w:r>
          </w:p>
        </w:tc>
        <w:tc>
          <w:tcPr>
            <w:tcW w:w="0" w:type="auto"/>
          </w:tcPr>
          <w:p w14:paraId="2F022C89" w14:textId="469CFFFB" w:rsidR="00F32B17" w:rsidRDefault="00F32B17" w:rsidP="00B93F13">
            <w:pPr>
              <w:keepNext/>
            </w:pPr>
            <w:r>
              <w:t>B7</w:t>
            </w:r>
          </w:p>
        </w:tc>
        <w:tc>
          <w:tcPr>
            <w:tcW w:w="0" w:type="auto"/>
          </w:tcPr>
          <w:p w14:paraId="01735A51" w14:textId="142CAE83" w:rsidR="00F32B17" w:rsidRDefault="00F32B17" w:rsidP="00B93F13">
            <w:pPr>
              <w:keepNext/>
            </w:pPr>
            <w:r>
              <w:t>A6</w:t>
            </w:r>
          </w:p>
        </w:tc>
        <w:tc>
          <w:tcPr>
            <w:tcW w:w="0" w:type="auto"/>
          </w:tcPr>
          <w:p w14:paraId="415C8109" w14:textId="6722266A" w:rsidR="00F32B17" w:rsidRDefault="00F32B17" w:rsidP="00B93F13">
            <w:pPr>
              <w:keepNext/>
            </w:pPr>
            <w:r>
              <w:t>B6</w:t>
            </w:r>
          </w:p>
        </w:tc>
        <w:tc>
          <w:tcPr>
            <w:tcW w:w="0" w:type="auto"/>
          </w:tcPr>
          <w:p w14:paraId="14CF052C" w14:textId="47B40BED" w:rsidR="00F32B17" w:rsidRDefault="00F32B17" w:rsidP="00B93F13">
            <w:pPr>
              <w:keepNext/>
            </w:pPr>
            <w:r>
              <w:t>A7</w:t>
            </w:r>
          </w:p>
        </w:tc>
        <w:tc>
          <w:tcPr>
            <w:tcW w:w="0" w:type="auto"/>
          </w:tcPr>
          <w:p w14:paraId="65063230" w14:textId="197ED8AB" w:rsidR="00F32B17" w:rsidRDefault="00F32B17" w:rsidP="00B93F13">
            <w:pPr>
              <w:keepNext/>
            </w:pPr>
            <w:r>
              <w:t>B5</w:t>
            </w:r>
          </w:p>
        </w:tc>
        <w:tc>
          <w:tcPr>
            <w:tcW w:w="0" w:type="auto"/>
          </w:tcPr>
          <w:p w14:paraId="39C04709" w14:textId="7DB8D87D" w:rsidR="00F32B17" w:rsidRDefault="00F32B17" w:rsidP="00B93F13">
            <w:pPr>
              <w:keepNext/>
            </w:pPr>
            <w:r>
              <w:t>A8</w:t>
            </w:r>
          </w:p>
        </w:tc>
        <w:tc>
          <w:tcPr>
            <w:tcW w:w="0" w:type="auto"/>
          </w:tcPr>
          <w:p w14:paraId="63F444C5" w14:textId="77777777" w:rsidR="00F32B17" w:rsidRDefault="00F32B17" w:rsidP="00B93F13">
            <w:pPr>
              <w:keepNext/>
            </w:pPr>
            <w:r>
              <w:t>A9/</w:t>
            </w:r>
          </w:p>
          <w:p w14:paraId="2071F7D1" w14:textId="7F2906BC" w:rsidR="00F32B17" w:rsidRDefault="00F32B17" w:rsidP="00B93F13">
            <w:pPr>
              <w:keepNext/>
            </w:pPr>
            <w:r>
              <w:t>B4</w:t>
            </w:r>
          </w:p>
        </w:tc>
        <w:tc>
          <w:tcPr>
            <w:tcW w:w="0" w:type="auto"/>
          </w:tcPr>
          <w:p w14:paraId="71006BE2" w14:textId="2CFF17C1" w:rsidR="00F32B17" w:rsidRDefault="00F32B17" w:rsidP="00B93F13">
            <w:pPr>
              <w:keepNext/>
            </w:pPr>
            <w:r>
              <w:t>A12/</w:t>
            </w:r>
          </w:p>
          <w:p w14:paraId="4F3CD4B5" w14:textId="6ACDB75D" w:rsidR="00F32B17" w:rsidRDefault="00F32B17" w:rsidP="00B93F13">
            <w:pPr>
              <w:keepNext/>
            </w:pPr>
            <w:r>
              <w:t>B1</w:t>
            </w:r>
          </w:p>
        </w:tc>
      </w:tr>
      <w:tr w:rsidR="00F32B17" w14:paraId="1B38DB55" w14:textId="77777777" w:rsidTr="00C32A98">
        <w:trPr>
          <w:jc w:val="center"/>
        </w:trPr>
        <w:tc>
          <w:tcPr>
            <w:tcW w:w="1075" w:type="dxa"/>
          </w:tcPr>
          <w:p w14:paraId="32F6C11E" w14:textId="42559FF6" w:rsidR="00F32B17" w:rsidRDefault="00F32B17" w:rsidP="00B93F13">
            <w:pPr>
              <w:keepNext/>
            </w:pPr>
            <w:r>
              <w:t>Uso</w:t>
            </w:r>
          </w:p>
        </w:tc>
        <w:tc>
          <w:tcPr>
            <w:tcW w:w="582" w:type="dxa"/>
          </w:tcPr>
          <w:p w14:paraId="3F5B5C90" w14:textId="0C351FA2" w:rsidR="00F32B17" w:rsidRDefault="00F32B17" w:rsidP="00B93F13">
            <w:pPr>
              <w:keepNext/>
            </w:pPr>
            <w:r>
              <w:t>GND</w:t>
            </w:r>
          </w:p>
        </w:tc>
        <w:tc>
          <w:tcPr>
            <w:tcW w:w="0" w:type="auto"/>
          </w:tcPr>
          <w:p w14:paraId="2EFAD0C9" w14:textId="7220D9CE" w:rsidR="00F32B17" w:rsidRPr="00F32B17" w:rsidRDefault="00F32B17" w:rsidP="00B93F13">
            <w:pPr>
              <w:keepNext/>
              <w:rPr>
                <w:vertAlign w:val="subscript"/>
              </w:rPr>
            </w:pPr>
            <w:r>
              <w:t>V</w:t>
            </w:r>
            <w:r>
              <w:rPr>
                <w:vertAlign w:val="subscript"/>
              </w:rPr>
              <w:t>BUS</w:t>
            </w:r>
          </w:p>
        </w:tc>
        <w:tc>
          <w:tcPr>
            <w:tcW w:w="0" w:type="auto"/>
          </w:tcPr>
          <w:p w14:paraId="67288C01" w14:textId="0D156A5E" w:rsidR="00F32B17" w:rsidRDefault="00F32B17" w:rsidP="00B93F13">
            <w:pPr>
              <w:keepNext/>
            </w:pPr>
            <w:r>
              <w:t>NC</w:t>
            </w:r>
          </w:p>
        </w:tc>
        <w:tc>
          <w:tcPr>
            <w:tcW w:w="0" w:type="auto"/>
          </w:tcPr>
          <w:p w14:paraId="198FEC2A" w14:textId="2639F764" w:rsidR="00F32B17" w:rsidRDefault="00F32B17" w:rsidP="00B93F13">
            <w:pPr>
              <w:keepNext/>
            </w:pPr>
            <w:r>
              <w:t>NC</w:t>
            </w:r>
          </w:p>
        </w:tc>
        <w:tc>
          <w:tcPr>
            <w:tcW w:w="0" w:type="auto"/>
          </w:tcPr>
          <w:p w14:paraId="4163CD04" w14:textId="25382781" w:rsidR="00F32B17" w:rsidRDefault="00F32B17" w:rsidP="00B93F13">
            <w:pPr>
              <w:keepNext/>
            </w:pPr>
            <w:r>
              <w:t>D-</w:t>
            </w:r>
          </w:p>
        </w:tc>
        <w:tc>
          <w:tcPr>
            <w:tcW w:w="0" w:type="auto"/>
          </w:tcPr>
          <w:p w14:paraId="2CBCF06A" w14:textId="02E1A7D3" w:rsidR="00F32B17" w:rsidRDefault="00F32B17" w:rsidP="00B93F13">
            <w:pPr>
              <w:keepNext/>
            </w:pPr>
            <w:r>
              <w:t>D+</w:t>
            </w:r>
          </w:p>
        </w:tc>
        <w:tc>
          <w:tcPr>
            <w:tcW w:w="0" w:type="auto"/>
          </w:tcPr>
          <w:p w14:paraId="675FE3CE" w14:textId="05528FB3" w:rsidR="00F32B17" w:rsidRDefault="00F32B17" w:rsidP="00B93F13">
            <w:pPr>
              <w:keepNext/>
            </w:pPr>
            <w:r>
              <w:t>D+</w:t>
            </w:r>
          </w:p>
        </w:tc>
        <w:tc>
          <w:tcPr>
            <w:tcW w:w="0" w:type="auto"/>
          </w:tcPr>
          <w:p w14:paraId="64B332BF" w14:textId="75DA41D8" w:rsidR="00F32B17" w:rsidRDefault="00F32B17" w:rsidP="00B93F13">
            <w:pPr>
              <w:keepNext/>
            </w:pPr>
            <w:r>
              <w:t>D-</w:t>
            </w:r>
          </w:p>
        </w:tc>
        <w:tc>
          <w:tcPr>
            <w:tcW w:w="0" w:type="auto"/>
          </w:tcPr>
          <w:p w14:paraId="49AEAC38" w14:textId="08181DFD" w:rsidR="00F32B17" w:rsidRDefault="00F32B17" w:rsidP="00B93F13">
            <w:pPr>
              <w:keepNext/>
            </w:pPr>
            <w:r>
              <w:t>NC</w:t>
            </w:r>
          </w:p>
        </w:tc>
        <w:tc>
          <w:tcPr>
            <w:tcW w:w="0" w:type="auto"/>
          </w:tcPr>
          <w:p w14:paraId="4D11AA39" w14:textId="0C7B9022" w:rsidR="00F32B17" w:rsidRDefault="00F32B17" w:rsidP="00B93F13">
            <w:pPr>
              <w:keepNext/>
            </w:pPr>
            <w:r>
              <w:t>NC</w:t>
            </w:r>
          </w:p>
        </w:tc>
        <w:tc>
          <w:tcPr>
            <w:tcW w:w="0" w:type="auto"/>
          </w:tcPr>
          <w:p w14:paraId="39BC2A4B" w14:textId="14295E8F" w:rsidR="00F32B17" w:rsidRPr="00F32B17" w:rsidRDefault="00F32B17" w:rsidP="00B93F13">
            <w:pPr>
              <w:keepNext/>
              <w:rPr>
                <w:vertAlign w:val="subscript"/>
              </w:rPr>
            </w:pPr>
            <w:r>
              <w:t>V</w:t>
            </w:r>
            <w:r>
              <w:rPr>
                <w:vertAlign w:val="subscript"/>
              </w:rPr>
              <w:t>BUS</w:t>
            </w:r>
          </w:p>
        </w:tc>
        <w:tc>
          <w:tcPr>
            <w:tcW w:w="0" w:type="auto"/>
          </w:tcPr>
          <w:p w14:paraId="02AF5412" w14:textId="4900DA71" w:rsidR="00F32B17" w:rsidRDefault="00F32B17" w:rsidP="00C32A98">
            <w:pPr>
              <w:keepNext/>
            </w:pPr>
            <w:r>
              <w:t>GND</w:t>
            </w:r>
          </w:p>
        </w:tc>
      </w:tr>
    </w:tbl>
    <w:p w14:paraId="0EC8A080" w14:textId="587B67B5" w:rsidR="00C32A98" w:rsidRDefault="00C32A98" w:rsidP="00C32A98">
      <w:pPr>
        <w:pStyle w:val="Descripcin"/>
        <w:jc w:val="center"/>
      </w:pPr>
      <w:bookmarkStart w:id="392" w:name="_Toc46255267"/>
      <w:r>
        <w:t xml:space="preserve">Tabla </w:t>
      </w:r>
      <w:fldSimple w:instr=" SEQ Tabla \* ARABIC ">
        <w:r w:rsidR="00772B0E">
          <w:rPr>
            <w:noProof/>
          </w:rPr>
          <w:t>14</w:t>
        </w:r>
      </w:fldSimple>
      <w:r>
        <w:t>: Pinout</w:t>
      </w:r>
      <w:r w:rsidR="005904EE">
        <w:t xml:space="preserve"> del conector</w:t>
      </w:r>
      <w:r>
        <w:t xml:space="preserve"> </w:t>
      </w:r>
      <w:r w:rsidRPr="00A8678B">
        <w:t>DX07S016JA1R1500</w:t>
      </w:r>
      <w:bookmarkEnd w:id="392"/>
    </w:p>
    <w:p w14:paraId="506BA52A" w14:textId="53788733" w:rsidR="00457DEE" w:rsidRDefault="00457DEE" w:rsidP="00457DEE">
      <w:r>
        <w:t>Los pines del 13 al 17 son de protección y van conectados a masa.</w:t>
      </w:r>
      <w:r w:rsidR="00124827">
        <w:t xml:space="preserve"> En la figura 56 podemos observar el esquemático del conector USB tipo C en KiCad. Del esquemático cabe mencionar los siguientes puntos:</w:t>
      </w:r>
    </w:p>
    <w:p w14:paraId="51E78133" w14:textId="5008B4AE" w:rsidR="00124827" w:rsidRDefault="00124827" w:rsidP="00124827">
      <w:pPr>
        <w:pStyle w:val="Prrafodelista"/>
        <w:numPr>
          <w:ilvl w:val="0"/>
          <w:numId w:val="57"/>
        </w:numPr>
      </w:pPr>
      <w:r>
        <w:t xml:space="preserve">Se ha incorporado un diodo </w:t>
      </w:r>
      <w:r w:rsidR="00BA41D8">
        <w:t>TVS para proteger al sistema de picos transitorios de voltaje.</w:t>
      </w:r>
    </w:p>
    <w:p w14:paraId="79085039" w14:textId="11F4DEA5" w:rsidR="004322F9" w:rsidRDefault="004322F9" w:rsidP="00124827">
      <w:pPr>
        <w:pStyle w:val="Prrafodelista"/>
        <w:numPr>
          <w:ilvl w:val="0"/>
          <w:numId w:val="57"/>
        </w:numPr>
      </w:pPr>
      <w:r>
        <w:t xml:space="preserve">La línea VBUS es de +5V y se ha ramificado mediante un filtro LC a una línea +5F para </w:t>
      </w:r>
      <w:r w:rsidR="00582C1E">
        <w:t>indicar que son 5V ya filtrados</w:t>
      </w:r>
      <w:r w:rsidR="00C41B7F">
        <w:t xml:space="preserve">. Dicha línea </w:t>
      </w:r>
      <w:r w:rsidR="00582C1E">
        <w:t>será l</w:t>
      </w:r>
      <w:r w:rsidR="00C41B7F">
        <w:t>a</w:t>
      </w:r>
      <w:r w:rsidR="00582C1E">
        <w:t xml:space="preserve"> </w:t>
      </w:r>
      <w:r w:rsidR="00582C1E">
        <w:lastRenderedPageBreak/>
        <w:t>que utilizaremos en el siguiente apartado para la alimentación del conversor DC-DC Buck</w:t>
      </w:r>
      <w:r>
        <w:t>.</w:t>
      </w:r>
    </w:p>
    <w:p w14:paraId="2777A4C2" w14:textId="13E41098" w:rsidR="0035735F" w:rsidRDefault="004322F9" w:rsidP="00C52A22">
      <w:pPr>
        <w:pStyle w:val="Prrafodelista"/>
        <w:numPr>
          <w:ilvl w:val="0"/>
          <w:numId w:val="57"/>
        </w:numPr>
      </w:pPr>
      <w:r>
        <w:t>Se ha añadido una matriz de diodos de protección ESD para las líneas de datos USB.</w:t>
      </w:r>
      <w:r w:rsidR="009510A5">
        <w:t xml:space="preserve"> En la figura 57 podemos ver el interior del dispositivo.</w:t>
      </w:r>
      <w:r w:rsidR="00C41B7F">
        <w:t xml:space="preserve"> Est</w:t>
      </w:r>
      <w:r w:rsidR="009510A5">
        <w:t xml:space="preserve">e dispositivo </w:t>
      </w:r>
      <w:r w:rsidR="00C41B7F">
        <w:t xml:space="preserve">se </w:t>
      </w:r>
      <w:r w:rsidR="009510A5">
        <w:t>considera necesario debido a</w:t>
      </w:r>
      <w:r w:rsidR="00C52A22">
        <w:t>, entre otros motivos,</w:t>
      </w:r>
      <w:r w:rsidR="0035735F">
        <w:t xml:space="preserve"> l</w:t>
      </w:r>
      <w:r w:rsidR="00C41B7F">
        <w:t xml:space="preserve">a creciente tasa de datos que </w:t>
      </w:r>
      <w:r w:rsidR="009510A5">
        <w:t xml:space="preserve">se </w:t>
      </w:r>
      <w:r w:rsidR="00C41B7F">
        <w:t xml:space="preserve">transmite </w:t>
      </w:r>
      <w:r w:rsidR="009510A5">
        <w:t xml:space="preserve">a través de </w:t>
      </w:r>
      <w:r w:rsidR="00C41B7F">
        <w:t>una línea USB</w:t>
      </w:r>
      <w:r w:rsidR="0035735F">
        <w:t xml:space="preserve"> y a que</w:t>
      </w:r>
      <w:r w:rsidR="0035735F" w:rsidRPr="0035735F">
        <w:t xml:space="preserve"> </w:t>
      </w:r>
      <w:r w:rsidR="0035735F">
        <w:t>los humanos podemos generar niveles considerablemente altos de ESD que puede ser descargado a la placa mediante el conector USB</w:t>
      </w:r>
      <w:r w:rsidR="00C52A22">
        <w:t>.</w:t>
      </w:r>
      <w:r w:rsidR="0035735F">
        <w:t xml:space="preserve"> </w:t>
      </w:r>
    </w:p>
    <w:p w14:paraId="7776E569" w14:textId="77777777" w:rsidR="00124827" w:rsidRDefault="00124827" w:rsidP="00124827">
      <w:pPr>
        <w:keepNext/>
        <w:jc w:val="center"/>
      </w:pPr>
      <w:r w:rsidRPr="00124827">
        <w:rPr>
          <w:noProof/>
        </w:rPr>
        <w:drawing>
          <wp:inline distT="0" distB="0" distL="0" distR="0" wp14:anchorId="2FB2986E" wp14:editId="0267183B">
            <wp:extent cx="4514850" cy="427104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6327" cy="4272445"/>
                    </a:xfrm>
                    <a:prstGeom prst="rect">
                      <a:avLst/>
                    </a:prstGeom>
                  </pic:spPr>
                </pic:pic>
              </a:graphicData>
            </a:graphic>
          </wp:inline>
        </w:drawing>
      </w:r>
    </w:p>
    <w:p w14:paraId="2C956F2F" w14:textId="7E04DE76" w:rsidR="00124827" w:rsidRDefault="00124827" w:rsidP="00124827">
      <w:pPr>
        <w:pStyle w:val="Descripcin"/>
        <w:jc w:val="center"/>
      </w:pPr>
      <w:bookmarkStart w:id="393" w:name="_Toc46331703"/>
      <w:r>
        <w:t xml:space="preserve">Figura </w:t>
      </w:r>
      <w:fldSimple w:instr=" SEQ Figura \* ARABIC ">
        <w:r w:rsidR="00000DDA">
          <w:rPr>
            <w:noProof/>
          </w:rPr>
          <w:t>65</w:t>
        </w:r>
      </w:fldSimple>
      <w:r>
        <w:t>: Esquemático del conector USB C en KiCad</w:t>
      </w:r>
      <w:bookmarkEnd w:id="393"/>
    </w:p>
    <w:p w14:paraId="705D4695" w14:textId="77777777" w:rsidR="003F20EE" w:rsidRDefault="003F20EE" w:rsidP="003F20EE">
      <w:pPr>
        <w:keepNext/>
        <w:jc w:val="center"/>
      </w:pPr>
      <w:r w:rsidRPr="003F20EE">
        <w:rPr>
          <w:noProof/>
        </w:rPr>
        <w:drawing>
          <wp:inline distT="0" distB="0" distL="0" distR="0" wp14:anchorId="4E7DDAAB" wp14:editId="574C240E">
            <wp:extent cx="2081388" cy="1905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17631" cy="1938171"/>
                    </a:xfrm>
                    <a:prstGeom prst="rect">
                      <a:avLst/>
                    </a:prstGeom>
                  </pic:spPr>
                </pic:pic>
              </a:graphicData>
            </a:graphic>
          </wp:inline>
        </w:drawing>
      </w:r>
    </w:p>
    <w:p w14:paraId="6093E338" w14:textId="15575690" w:rsidR="00F32B17" w:rsidRPr="007F697C" w:rsidRDefault="003F20EE" w:rsidP="005904EE">
      <w:pPr>
        <w:pStyle w:val="Descripcin"/>
        <w:jc w:val="center"/>
      </w:pPr>
      <w:bookmarkStart w:id="394" w:name="_Toc46331704"/>
      <w:r>
        <w:t xml:space="preserve">Figura </w:t>
      </w:r>
      <w:fldSimple w:instr=" SEQ Figura \* ARABIC ">
        <w:r w:rsidR="00000DDA">
          <w:rPr>
            <w:noProof/>
          </w:rPr>
          <w:t>66</w:t>
        </w:r>
      </w:fldSimple>
      <w:r>
        <w:t>: Interior de</w:t>
      </w:r>
      <w:r w:rsidR="006A1325">
        <w:t>l circuito de</w:t>
      </w:r>
      <w:r>
        <w:t xml:space="preserve"> protección ESD para USB</w:t>
      </w:r>
      <w:r w:rsidR="00DF7054">
        <w:t xml:space="preserve"> [</w:t>
      </w:r>
      <w:r w:rsidR="003B06A8">
        <w:t>64]</w:t>
      </w:r>
      <w:bookmarkEnd w:id="394"/>
    </w:p>
    <w:p w14:paraId="5B6513BD" w14:textId="21E9E8B5" w:rsidR="00D44D23" w:rsidRDefault="005C39F1" w:rsidP="0001737E">
      <w:pPr>
        <w:pStyle w:val="Ttulo3"/>
        <w:numPr>
          <w:ilvl w:val="2"/>
          <w:numId w:val="16"/>
        </w:numPr>
      </w:pPr>
      <w:bookmarkStart w:id="395" w:name="_Toc46255188"/>
      <w:bookmarkEnd w:id="390"/>
      <w:r>
        <w:lastRenderedPageBreak/>
        <w:t>Regulador de tensión</w:t>
      </w:r>
      <w:bookmarkEnd w:id="395"/>
    </w:p>
    <w:p w14:paraId="58F48E64" w14:textId="39078ABD" w:rsidR="005904EE" w:rsidRDefault="005904EE" w:rsidP="005904EE"/>
    <w:p w14:paraId="6E476EFA" w14:textId="46A8DC20" w:rsidR="005904EE" w:rsidRDefault="005904EE" w:rsidP="005904EE">
      <w:pPr>
        <w:ind w:firstLine="360"/>
      </w:pPr>
      <w:r>
        <w:t xml:space="preserve">Como ya se comentó en el apartado </w:t>
      </w:r>
      <w:r w:rsidRPr="005904EE">
        <w:rPr>
          <w:i/>
          <w:iCs/>
        </w:rPr>
        <w:fldChar w:fldCharType="begin"/>
      </w:r>
      <w:r w:rsidRPr="005904EE">
        <w:rPr>
          <w:i/>
          <w:iCs/>
        </w:rPr>
        <w:instrText xml:space="preserve"> REF _Ref46252013 \h </w:instrText>
      </w:r>
      <w:r>
        <w:rPr>
          <w:i/>
          <w:iCs/>
        </w:rPr>
        <w:instrText xml:space="preserve"> \* MERGEFORMAT </w:instrText>
      </w:r>
      <w:r w:rsidRPr="005904EE">
        <w:rPr>
          <w:i/>
          <w:iCs/>
        </w:rPr>
      </w:r>
      <w:r w:rsidRPr="005904EE">
        <w:rPr>
          <w:i/>
          <w:iCs/>
        </w:rPr>
        <w:fldChar w:fldCharType="separate"/>
      </w:r>
      <w:r w:rsidRPr="005904EE">
        <w:rPr>
          <w:i/>
          <w:iCs/>
        </w:rPr>
        <w:t>Análisis de consumo</w:t>
      </w:r>
      <w:r w:rsidRPr="005904EE">
        <w:rPr>
          <w:i/>
          <w:iCs/>
        </w:rPr>
        <w:fldChar w:fldCharType="end"/>
      </w:r>
      <w:r w:rsidR="00F0276E">
        <w:rPr>
          <w:i/>
          <w:iCs/>
        </w:rPr>
        <w:t>,</w:t>
      </w:r>
      <w:r>
        <w:rPr>
          <w:i/>
          <w:iCs/>
        </w:rPr>
        <w:t xml:space="preserve"> </w:t>
      </w:r>
      <w:r>
        <w:t>nuestra placa necesita de varios niveles de tensión para funcionar correctamente.</w:t>
      </w:r>
      <w:r w:rsidR="00090A79">
        <w:t xml:space="preserve"> Para ello debemos de recurrir a reguladores de tensión. Existen varias soluciones, entre las que destacan:</w:t>
      </w:r>
    </w:p>
    <w:p w14:paraId="13AA4BE0" w14:textId="77777777" w:rsidR="00090A79" w:rsidRDefault="00090A79" w:rsidP="00090A79">
      <w:pPr>
        <w:pStyle w:val="Prrafodelista"/>
        <w:numPr>
          <w:ilvl w:val="0"/>
          <w:numId w:val="58"/>
        </w:numPr>
      </w:pPr>
      <w:r>
        <w:t xml:space="preserve">LDO: Reguladores de tensión de baja caída como el que utilizamos anteriormente para obtener la tensión estable del conversor ADC en el apartado </w:t>
      </w:r>
      <w:r w:rsidRPr="00090A79">
        <w:rPr>
          <w:i/>
          <w:iCs/>
        </w:rPr>
        <w:fldChar w:fldCharType="begin"/>
      </w:r>
      <w:r w:rsidRPr="00090A79">
        <w:rPr>
          <w:i/>
          <w:iCs/>
        </w:rPr>
        <w:instrText xml:space="preserve"> REF _Ref45791227 \h  \* MERGEFORMAT </w:instrText>
      </w:r>
      <w:r w:rsidRPr="00090A79">
        <w:rPr>
          <w:i/>
          <w:iCs/>
        </w:rPr>
      </w:r>
      <w:r w:rsidRPr="00090A79">
        <w:rPr>
          <w:i/>
          <w:iCs/>
        </w:rPr>
        <w:fldChar w:fldCharType="separate"/>
      </w:r>
      <w:r w:rsidRPr="00090A79">
        <w:rPr>
          <w:i/>
          <w:iCs/>
        </w:rPr>
        <w:t>ADC</w:t>
      </w:r>
      <w:r w:rsidRPr="00090A79">
        <w:rPr>
          <w:i/>
          <w:iCs/>
        </w:rPr>
        <w:fldChar w:fldCharType="end"/>
      </w:r>
      <w:r>
        <w:rPr>
          <w:i/>
          <w:iCs/>
        </w:rPr>
        <w:t xml:space="preserve">. </w:t>
      </w:r>
      <w:r>
        <w:t>Su funcionamiento se basa en disipar en forma de calor la potencia que no necesitamos. Son pequeños, económicos y muy estables. Sin embargo, su uso sólo es recomendable si la diferencia de tensión entrada-salida es pequeña o si no nos importa ni el calor disipado ni la energía desperdiciada.</w:t>
      </w:r>
    </w:p>
    <w:p w14:paraId="60B555DE" w14:textId="0171BF67" w:rsidR="00F42953" w:rsidRDefault="00090A79" w:rsidP="00090A79">
      <w:pPr>
        <w:pStyle w:val="Prrafodelista"/>
        <w:numPr>
          <w:ilvl w:val="0"/>
          <w:numId w:val="58"/>
        </w:numPr>
      </w:pPr>
      <w:r>
        <w:t>Conversores DC-DC Buck: Conversores ampliamente utilizados que permiten reducir la tensión de entrada a una tensión de salida deseada. Almacena la energía en componentes inductivos</w:t>
      </w:r>
      <w:r w:rsidR="008E184B">
        <w:t xml:space="preserve"> por lo que, aunque su eficiencia no sea del 100%, </w:t>
      </w:r>
      <w:r w:rsidR="002C27B6">
        <w:t>sí</w:t>
      </w:r>
      <w:r w:rsidR="008E184B">
        <w:t xml:space="preserve"> que es más alta que para un LDO.</w:t>
      </w:r>
      <w:r w:rsidR="00793F49">
        <w:t xml:space="preserve"> Adecuados si necesitamos mayor potencia y una diferencia tensión de entrada-salida elevada.</w:t>
      </w:r>
    </w:p>
    <w:p w14:paraId="57119B47" w14:textId="4A9F1A9D" w:rsidR="00090A79" w:rsidRDefault="00F42953" w:rsidP="00F42953">
      <w:r>
        <w:t>Debido a lo expuesto anteriormente optaremos por un conversor DC-DC Buck para transforma</w:t>
      </w:r>
      <w:r w:rsidR="009D32BF">
        <w:t>r</w:t>
      </w:r>
      <w:r>
        <w:t xml:space="preserve"> los 5V de entrada a </w:t>
      </w:r>
      <w:r w:rsidR="009D32BF">
        <w:t xml:space="preserve">los </w:t>
      </w:r>
      <w:r>
        <w:t xml:space="preserve">3.3V y 1.2V. Para ello utilizaremos el </w:t>
      </w:r>
      <w:r w:rsidRPr="00F42953">
        <w:t>PAM2306</w:t>
      </w:r>
      <w:r>
        <w:t xml:space="preserve"> [65]</w:t>
      </w:r>
      <w:r w:rsidR="00E9691B">
        <w:t>, un conversor DC-DC de dos canales, con eficiencia de hasta 96% y corriente de salida de 1A por canal. Podemos ver el pinout del dispositivo en la figura 58</w:t>
      </w:r>
      <w:r w:rsidR="0001737E">
        <w:t xml:space="preserve">, </w:t>
      </w:r>
      <w:r w:rsidR="00715E88">
        <w:t>su diagrama de bloques para un canal</w:t>
      </w:r>
      <w:r w:rsidR="00C41DDB">
        <w:t xml:space="preserve"> en la figura 59</w:t>
      </w:r>
      <w:r w:rsidR="0001737E">
        <w:t xml:space="preserve"> y una implementación típica en la figura 60</w:t>
      </w:r>
      <w:r w:rsidR="00E9691B">
        <w:t>.</w:t>
      </w:r>
    </w:p>
    <w:p w14:paraId="6866B6B9" w14:textId="77777777" w:rsidR="00E9691B" w:rsidRDefault="00E9691B" w:rsidP="00E9691B">
      <w:pPr>
        <w:keepNext/>
        <w:jc w:val="center"/>
      </w:pPr>
      <w:r w:rsidRPr="00E9691B">
        <w:rPr>
          <w:noProof/>
        </w:rPr>
        <w:drawing>
          <wp:inline distT="0" distB="0" distL="0" distR="0" wp14:anchorId="4942D4ED" wp14:editId="2EB9905E">
            <wp:extent cx="2152650" cy="2297230"/>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85393" cy="2332172"/>
                    </a:xfrm>
                    <a:prstGeom prst="rect">
                      <a:avLst/>
                    </a:prstGeom>
                  </pic:spPr>
                </pic:pic>
              </a:graphicData>
            </a:graphic>
          </wp:inline>
        </w:drawing>
      </w:r>
    </w:p>
    <w:p w14:paraId="3BC34059" w14:textId="05335615" w:rsidR="00E9691B" w:rsidRDefault="00E9691B" w:rsidP="00E9691B">
      <w:pPr>
        <w:pStyle w:val="Descripcin"/>
        <w:jc w:val="center"/>
      </w:pPr>
      <w:bookmarkStart w:id="396" w:name="_Toc46331705"/>
      <w:r>
        <w:t xml:space="preserve">Figura </w:t>
      </w:r>
      <w:fldSimple w:instr=" SEQ Figura \* ARABIC ">
        <w:r w:rsidR="00000DDA">
          <w:rPr>
            <w:noProof/>
          </w:rPr>
          <w:t>67</w:t>
        </w:r>
      </w:fldSimple>
      <w:r>
        <w:t>: Pinout del PAM2306</w:t>
      </w:r>
      <w:bookmarkEnd w:id="396"/>
    </w:p>
    <w:p w14:paraId="5386A863" w14:textId="77777777" w:rsidR="00715E88" w:rsidRDefault="00715E88" w:rsidP="00715E88">
      <w:pPr>
        <w:keepNext/>
      </w:pPr>
      <w:r w:rsidRPr="00715E88">
        <w:rPr>
          <w:noProof/>
        </w:rPr>
        <w:lastRenderedPageBreak/>
        <w:drawing>
          <wp:inline distT="0" distB="0" distL="0" distR="0" wp14:anchorId="64DED041" wp14:editId="625BE9D3">
            <wp:extent cx="5400040" cy="27184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18435"/>
                    </a:xfrm>
                    <a:prstGeom prst="rect">
                      <a:avLst/>
                    </a:prstGeom>
                  </pic:spPr>
                </pic:pic>
              </a:graphicData>
            </a:graphic>
          </wp:inline>
        </w:drawing>
      </w:r>
    </w:p>
    <w:p w14:paraId="5E3EEF64" w14:textId="71695CF8" w:rsidR="00715E88" w:rsidRDefault="00715E88" w:rsidP="00715E88">
      <w:pPr>
        <w:pStyle w:val="Descripcin"/>
        <w:jc w:val="center"/>
      </w:pPr>
      <w:bookmarkStart w:id="397" w:name="_Toc46331706"/>
      <w:r>
        <w:t xml:space="preserve">Figura </w:t>
      </w:r>
      <w:fldSimple w:instr=" SEQ Figura \* ARABIC ">
        <w:r w:rsidR="00000DDA">
          <w:rPr>
            <w:noProof/>
          </w:rPr>
          <w:t>68</w:t>
        </w:r>
      </w:fldSimple>
      <w:r>
        <w:t>: Diagrama de bloques PAM2306</w:t>
      </w:r>
      <w:bookmarkEnd w:id="397"/>
    </w:p>
    <w:p w14:paraId="2979ABCF" w14:textId="77777777" w:rsidR="0001737E" w:rsidRDefault="0001737E" w:rsidP="0001737E">
      <w:pPr>
        <w:keepNext/>
        <w:ind w:left="708" w:hanging="708"/>
        <w:jc w:val="center"/>
      </w:pPr>
      <w:r w:rsidRPr="0001737E">
        <w:rPr>
          <w:noProof/>
        </w:rPr>
        <w:drawing>
          <wp:inline distT="0" distB="0" distL="0" distR="0" wp14:anchorId="0F53401D" wp14:editId="07CF6484">
            <wp:extent cx="4782217" cy="3419952"/>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2217" cy="3419952"/>
                    </a:xfrm>
                    <a:prstGeom prst="rect">
                      <a:avLst/>
                    </a:prstGeom>
                  </pic:spPr>
                </pic:pic>
              </a:graphicData>
            </a:graphic>
          </wp:inline>
        </w:drawing>
      </w:r>
    </w:p>
    <w:p w14:paraId="29B23F72" w14:textId="5C3EF831" w:rsidR="0001737E" w:rsidRDefault="0001737E" w:rsidP="0001737E">
      <w:pPr>
        <w:pStyle w:val="Descripcin"/>
        <w:jc w:val="center"/>
      </w:pPr>
      <w:bookmarkStart w:id="398" w:name="_Toc46331707"/>
      <w:r>
        <w:t xml:space="preserve">Figura </w:t>
      </w:r>
      <w:fldSimple w:instr=" SEQ Figura \* ARABIC ">
        <w:r w:rsidR="00000DDA">
          <w:rPr>
            <w:noProof/>
          </w:rPr>
          <w:t>69</w:t>
        </w:r>
      </w:fldSimple>
      <w:r>
        <w:t xml:space="preserve">: Implementación </w:t>
      </w:r>
      <w:r w:rsidR="002C27B6">
        <w:t>típica</w:t>
      </w:r>
      <w:r>
        <w:t xml:space="preserve"> PAM2306</w:t>
      </w:r>
      <w:bookmarkEnd w:id="398"/>
    </w:p>
    <w:p w14:paraId="1335560D" w14:textId="6310EA09" w:rsidR="0001737E" w:rsidRDefault="0001737E" w:rsidP="0001737E">
      <w:r>
        <w:t>El valor de las inductancias decidirá el rizado presente en la corriente de salida según la ecuación 1</w:t>
      </w:r>
      <w:r w:rsidR="002C27B6">
        <w:t>:</w:t>
      </w:r>
    </w:p>
    <w:p w14:paraId="41B50A38" w14:textId="49440B88" w:rsidR="0001737E" w:rsidRDefault="0001737E" w:rsidP="0001737E">
      <w:pPr>
        <w:jc w:val="right"/>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f∙L</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r>
          <w:rPr>
            <w:rFonts w:ascii="Cambria Math" w:hAnsi="Cambria Math"/>
          </w:rPr>
          <m:t>)</m:t>
        </m:r>
      </m:oMath>
      <w:r>
        <w:rPr>
          <w:rFonts w:eastAsiaTheme="minorEastAsia"/>
        </w:rPr>
        <w:tab/>
      </w:r>
      <w:r w:rsidR="00E01886">
        <w:rPr>
          <w:rFonts w:eastAsiaTheme="minorEastAsia"/>
        </w:rPr>
        <w:t xml:space="preserve"> </w:t>
      </w:r>
      <w:r w:rsidR="00E01886">
        <w:rPr>
          <w:rFonts w:eastAsiaTheme="minorEastAsia"/>
        </w:rPr>
        <w:tab/>
      </w:r>
      <w:r w:rsidR="00E01886">
        <w:rPr>
          <w:rFonts w:eastAsiaTheme="minorEastAsia"/>
        </w:rPr>
        <w:tab/>
        <w:t xml:space="preserve">   </w:t>
      </w:r>
      <w:r w:rsidR="00E01886">
        <w:rPr>
          <w:rFonts w:eastAsiaTheme="minorEastAsia"/>
        </w:rPr>
        <w:tab/>
      </w:r>
      <w:r>
        <w:rPr>
          <w:rFonts w:eastAsiaTheme="minorEastAsia"/>
        </w:rPr>
        <w:tab/>
        <w:t>(1)</w:t>
      </w:r>
    </w:p>
    <w:p w14:paraId="4CC2FCB8" w14:textId="7BEEA1DF" w:rsidR="0001737E" w:rsidRDefault="000E5AA5" w:rsidP="0001737E">
      <w:pPr>
        <w:rPr>
          <w:rFonts w:eastAsiaTheme="minorEastAsia"/>
        </w:rPr>
      </w:pPr>
      <w:r>
        <w:rPr>
          <w:rFonts w:eastAsiaTheme="minorEastAsia"/>
        </w:rPr>
        <w:t>Optaremos por una inductancia de valor típico L=4.7µH para ambos canales, así como con una baja resistencia DC para mayor eficiencia.</w:t>
      </w:r>
    </w:p>
    <w:p w14:paraId="0CC4D8A2" w14:textId="5E212981" w:rsidR="00134374" w:rsidRDefault="00134374" w:rsidP="0001737E">
      <w:pPr>
        <w:rPr>
          <w:rFonts w:eastAsiaTheme="minorEastAsia"/>
        </w:rPr>
      </w:pPr>
      <w:r>
        <w:rPr>
          <w:rFonts w:eastAsiaTheme="minorEastAsia"/>
        </w:rPr>
        <w:lastRenderedPageBreak/>
        <w:t>Para C</w:t>
      </w:r>
      <w:r>
        <w:rPr>
          <w:rFonts w:eastAsiaTheme="minorEastAsia"/>
          <w:vertAlign w:val="subscript"/>
        </w:rPr>
        <w:t xml:space="preserve">IN </w:t>
      </w:r>
      <w:r>
        <w:rPr>
          <w:rFonts w:eastAsiaTheme="minorEastAsia"/>
        </w:rPr>
        <w:t>y C</w:t>
      </w:r>
      <w:r>
        <w:rPr>
          <w:rFonts w:eastAsiaTheme="minorEastAsia"/>
          <w:vertAlign w:val="subscript"/>
        </w:rPr>
        <w:t>OUT</w:t>
      </w:r>
      <w:r>
        <w:rPr>
          <w:rFonts w:eastAsiaTheme="minorEastAsia"/>
        </w:rPr>
        <w:t xml:space="preserve"> optaremos por condensadores </w:t>
      </w:r>
      <w:r w:rsidR="00DF4CC3">
        <w:rPr>
          <w:rFonts w:eastAsiaTheme="minorEastAsia"/>
        </w:rPr>
        <w:t>de</w:t>
      </w:r>
      <w:r>
        <w:rPr>
          <w:rFonts w:eastAsiaTheme="minorEastAsia"/>
        </w:rPr>
        <w:t xml:space="preserve"> 10uF</w:t>
      </w:r>
      <w:r w:rsidR="00DF4CC3">
        <w:rPr>
          <w:rFonts w:eastAsiaTheme="minorEastAsia"/>
        </w:rPr>
        <w:t xml:space="preserve"> cerámicos ya que s</w:t>
      </w:r>
      <w:r w:rsidR="00DF4CC3" w:rsidRPr="00DF4CC3">
        <w:rPr>
          <w:rFonts w:eastAsiaTheme="minorEastAsia"/>
        </w:rPr>
        <w:t xml:space="preserve">u alta corriente de rizado, su alto voltaje y su baja ESR los hacen ideales </w:t>
      </w:r>
      <w:r w:rsidR="00DF4CC3">
        <w:rPr>
          <w:rFonts w:eastAsiaTheme="minorEastAsia"/>
        </w:rPr>
        <w:t>reguladores conmutados.</w:t>
      </w:r>
    </w:p>
    <w:p w14:paraId="39422802" w14:textId="0DDDB010" w:rsidR="00DF4CC3" w:rsidRDefault="00DF4CC3" w:rsidP="0001737E">
      <w:pPr>
        <w:rPr>
          <w:rFonts w:eastAsiaTheme="minorEastAsia"/>
        </w:rPr>
      </w:pPr>
      <w:r>
        <w:rPr>
          <w:rFonts w:eastAsiaTheme="minorEastAsia"/>
        </w:rPr>
        <w:t>Las resistencias R1 y R2 nos determinan el voltaje de salida según la ecuación 2:</w:t>
      </w:r>
    </w:p>
    <w:p w14:paraId="0CB8162E" w14:textId="19DF1A01" w:rsidR="00DF4CC3" w:rsidRDefault="00DF4CC3" w:rsidP="008937CA">
      <w:pPr>
        <w:jc w:val="right"/>
        <w:rPr>
          <w:rFonts w:eastAsiaTheme="minorEastAsia"/>
        </w:rPr>
      </w:pPr>
      <m:oMath>
        <m:r>
          <w:rPr>
            <w:rFonts w:ascii="Cambria Math" w:hAnsi="Cambria Math"/>
          </w:rPr>
          <m:t>Vo=0.6∙(1+</m:t>
        </m:r>
        <m:f>
          <m:fPr>
            <m:ctrlPr>
              <w:rPr>
                <w:rFonts w:ascii="Cambria Math" w:hAnsi="Cambria Math"/>
                <w:i/>
              </w:rPr>
            </m:ctrlPr>
          </m:fPr>
          <m:num>
            <m:r>
              <w:rPr>
                <w:rFonts w:ascii="Cambria Math" w:hAnsi="Cambria Math"/>
              </w:rPr>
              <m:t>R1</m:t>
            </m:r>
          </m:num>
          <m:den>
            <m:r>
              <w:rPr>
                <w:rFonts w:ascii="Cambria Math" w:hAnsi="Cambria Math"/>
              </w:rPr>
              <m:t>R2</m:t>
            </m:r>
          </m:den>
        </m:f>
        <m:r>
          <w:rPr>
            <w:rFonts w:ascii="Cambria Math" w:hAnsi="Cambria Math"/>
          </w:rPr>
          <m:t>)</m:t>
        </m:r>
      </m:oMath>
      <w:r w:rsidR="008937CA">
        <w:rPr>
          <w:rFonts w:eastAsiaTheme="minorEastAsia"/>
        </w:rPr>
        <w:tab/>
      </w:r>
      <w:r w:rsidR="008937CA">
        <w:rPr>
          <w:rFonts w:eastAsiaTheme="minorEastAsia"/>
        </w:rPr>
        <w:tab/>
      </w:r>
      <w:r w:rsidR="008937CA">
        <w:rPr>
          <w:rFonts w:eastAsiaTheme="minorEastAsia"/>
        </w:rPr>
        <w:tab/>
      </w:r>
      <w:r w:rsidR="008937CA">
        <w:rPr>
          <w:rFonts w:eastAsiaTheme="minorEastAsia"/>
        </w:rPr>
        <w:tab/>
      </w:r>
      <w:r w:rsidR="008937CA">
        <w:rPr>
          <w:rFonts w:eastAsiaTheme="minorEastAsia"/>
        </w:rPr>
        <w:tab/>
        <w:t>(2)</w:t>
      </w:r>
    </w:p>
    <w:p w14:paraId="1EF55608" w14:textId="08678651" w:rsidR="008937CA" w:rsidRDefault="008937CA" w:rsidP="008937CA">
      <w:pPr>
        <w:rPr>
          <w:rFonts w:eastAsiaTheme="minorEastAsia"/>
        </w:rPr>
      </w:pPr>
      <w:r>
        <w:rPr>
          <w:rFonts w:eastAsiaTheme="minorEastAsia"/>
        </w:rPr>
        <w:t>Por lo tanto, para el canal que necesitamos 3.3V optaremos por R1=</w:t>
      </w:r>
      <w:r w:rsidR="000F1825">
        <w:rPr>
          <w:rFonts w:eastAsiaTheme="minorEastAsia"/>
        </w:rPr>
        <w:t>45</w:t>
      </w:r>
      <w:r>
        <w:rPr>
          <w:rFonts w:eastAsiaTheme="minorEastAsia"/>
        </w:rPr>
        <w:t>kΩ y R2=10kΩ. Para 1.2V optaremos por R1=10kΩ y R2=1</w:t>
      </w:r>
      <w:r w:rsidR="000F1825">
        <w:rPr>
          <w:rFonts w:eastAsiaTheme="minorEastAsia"/>
        </w:rPr>
        <w:t>m</w:t>
      </w:r>
      <w:r>
        <w:rPr>
          <w:rFonts w:eastAsiaTheme="minorEastAsia"/>
        </w:rPr>
        <w:t>0kΩ.</w:t>
      </w:r>
    </w:p>
    <w:p w14:paraId="06987D90" w14:textId="4947B3DE" w:rsidR="00F423C9" w:rsidRDefault="00F423C9" w:rsidP="008937CA">
      <w:pPr>
        <w:rPr>
          <w:rFonts w:eastAsiaTheme="minorEastAsia"/>
        </w:rPr>
      </w:pPr>
      <w:r>
        <w:rPr>
          <w:rFonts w:eastAsiaTheme="minorEastAsia"/>
        </w:rPr>
        <w:t xml:space="preserve">En la figura 61 podemos observar el esquemático final del convertidor. Como se indicó antes, la entrada VIN del convertidor es la línea filtrada +5VF además de desacoplarlo con condensadores de 10uF. Los pines EN se han puesto también a +5V ya que se activan en valor alto. Por último, comentar que se ha añadido un diodo Zener en la tensión de +3.3V para </w:t>
      </w:r>
      <w:r w:rsidR="00010825">
        <w:rPr>
          <w:rFonts w:eastAsiaTheme="minorEastAsia"/>
        </w:rPr>
        <w:t>fijar la tensión ya que muchos dispositivos se conectarán a esa línea</w:t>
      </w:r>
      <w:r w:rsidR="00932239">
        <w:rPr>
          <w:rFonts w:eastAsiaTheme="minorEastAsia"/>
        </w:rPr>
        <w:t xml:space="preserve"> de tensión</w:t>
      </w:r>
      <w:r w:rsidR="00010825">
        <w:rPr>
          <w:rFonts w:eastAsiaTheme="minorEastAsia"/>
        </w:rPr>
        <w:t>.</w:t>
      </w:r>
    </w:p>
    <w:p w14:paraId="7E57FAED" w14:textId="77777777" w:rsidR="00F423C9" w:rsidRDefault="00F423C9" w:rsidP="00F423C9">
      <w:pPr>
        <w:keepNext/>
      </w:pPr>
      <w:r w:rsidRPr="00F423C9">
        <w:rPr>
          <w:noProof/>
        </w:rPr>
        <w:drawing>
          <wp:inline distT="0" distB="0" distL="0" distR="0" wp14:anchorId="5BC88652" wp14:editId="14234FA8">
            <wp:extent cx="5400040" cy="27114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11450"/>
                    </a:xfrm>
                    <a:prstGeom prst="rect">
                      <a:avLst/>
                    </a:prstGeom>
                  </pic:spPr>
                </pic:pic>
              </a:graphicData>
            </a:graphic>
          </wp:inline>
        </w:drawing>
      </w:r>
    </w:p>
    <w:p w14:paraId="57A8E979" w14:textId="7615048A" w:rsidR="0001737E" w:rsidRDefault="00F423C9" w:rsidP="00E2683F">
      <w:pPr>
        <w:pStyle w:val="Descripcin"/>
        <w:jc w:val="center"/>
      </w:pPr>
      <w:bookmarkStart w:id="399" w:name="_Toc46331708"/>
      <w:r>
        <w:t xml:space="preserve">Figura </w:t>
      </w:r>
      <w:fldSimple w:instr=" SEQ Figura \* ARABIC ">
        <w:r w:rsidR="00000DDA">
          <w:rPr>
            <w:noProof/>
          </w:rPr>
          <w:t>70</w:t>
        </w:r>
      </w:fldSimple>
      <w:r>
        <w:t>: Esquemático del PAM2306 en KiCad</w:t>
      </w:r>
      <w:bookmarkEnd w:id="399"/>
    </w:p>
    <w:p w14:paraId="57E58B70" w14:textId="67D968B0" w:rsidR="009D32BF" w:rsidRDefault="009D32BF" w:rsidP="00E2683F"/>
    <w:p w14:paraId="1A920FCA" w14:textId="568ADA7B" w:rsidR="009D32BF" w:rsidRDefault="00847D57" w:rsidP="00E2683F">
      <w:r>
        <w:t>Además</w:t>
      </w:r>
      <w:r w:rsidR="009D32BF">
        <w:t>, como se comentaba anteriormente, muchos dispositivos externos se conectarán a la placa, por lo que resulta adecuado tener de unos pines externos de alimentación. Para ello se ha implementado un interruptor que permite activar o desactivar los niveles de tensión para los periféricos que se conecten a la placa como podemos ver en la figura 72.</w:t>
      </w:r>
      <w:r w:rsidR="0082789B">
        <w:t xml:space="preserve"> En el podemos apreciar un switch a la izquierda que permitirá al transistor entrar en conducción o corte y así controlar la tensión de +5VP. Dicha tensión esta filtrada mediante un condensador de aluminio de </w:t>
      </w:r>
      <w:r w:rsidR="006C1CED">
        <w:t>220</w:t>
      </w:r>
      <w:r w:rsidR="006C1CED">
        <w:t>µ</w:t>
      </w:r>
      <w:r w:rsidR="006C1CED">
        <w:t>F</w:t>
      </w:r>
      <w:r w:rsidR="0082789B">
        <w:t xml:space="preserve"> dado que debe soportar varios dispositivos </w:t>
      </w:r>
      <w:r w:rsidR="0082789B">
        <w:lastRenderedPageBreak/>
        <w:t>conectados a él. Además, en este caso hemos añadido un LDO que rebaje los +5VP a +3.3</w:t>
      </w:r>
      <w:r w:rsidR="008153CA">
        <w:t xml:space="preserve">VP para permitir también conectar dispositivos externos que requieran de ese nivel de alimentación. El LDO es un </w:t>
      </w:r>
      <w:r w:rsidR="008153CA" w:rsidRPr="008153CA">
        <w:t>NCP708MU330TAG</w:t>
      </w:r>
      <w:r w:rsidR="008153CA">
        <w:t xml:space="preserve"> [69] que permite proporcionar hasta 1A en la salida y consumiendo en reposo solamente 200µA. El esquemático típico del dispositivo lo encontramos en la figura 72. </w:t>
      </w:r>
      <w:r w:rsidR="006C1CED">
        <w:t>A la entada</w:t>
      </w:r>
      <w:r w:rsidR="008153CA">
        <w:t xml:space="preserve"> del LDO</w:t>
      </w:r>
      <w:r w:rsidR="006C1CED">
        <w:t xml:space="preserve"> hemos colocado un condensador electrolítico de 100nF para reducir el rizado en la tensión de entrada y a la salida</w:t>
      </w:r>
      <w:r w:rsidR="008153CA">
        <w:t xml:space="preserve"> se ha incluido otro condensador de aluminio de 220</w:t>
      </w:r>
      <w:r w:rsidR="006C1CED">
        <w:t>µF</w:t>
      </w:r>
      <w:r w:rsidR="008153CA">
        <w:t xml:space="preserve"> por el mismo motivo que</w:t>
      </w:r>
      <w:r>
        <w:t xml:space="preserve"> se incorporó</w:t>
      </w:r>
      <w:r w:rsidR="008153CA">
        <w:t xml:space="preserve"> el anterior. Cabe indicar que si la placa no necesita de ningún periférico alimentándose por estos pines se recomienda desactivar para así reducir el consumo de la placa.</w:t>
      </w:r>
    </w:p>
    <w:p w14:paraId="45FF525A" w14:textId="77777777" w:rsidR="009D32BF" w:rsidRDefault="009D32BF" w:rsidP="009D32BF">
      <w:pPr>
        <w:keepNext/>
      </w:pPr>
      <w:r w:rsidRPr="009D32BF">
        <w:drawing>
          <wp:inline distT="0" distB="0" distL="0" distR="0" wp14:anchorId="12C2BDBD" wp14:editId="208C1A12">
            <wp:extent cx="5400040" cy="250126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501265"/>
                    </a:xfrm>
                    <a:prstGeom prst="rect">
                      <a:avLst/>
                    </a:prstGeom>
                  </pic:spPr>
                </pic:pic>
              </a:graphicData>
            </a:graphic>
          </wp:inline>
        </w:drawing>
      </w:r>
    </w:p>
    <w:p w14:paraId="6C34B6B4" w14:textId="7482A65E" w:rsidR="009D32BF" w:rsidRDefault="009D32BF" w:rsidP="009D32BF">
      <w:pPr>
        <w:pStyle w:val="Descripcin"/>
        <w:jc w:val="center"/>
      </w:pPr>
      <w:r>
        <w:t xml:space="preserve">Figura </w:t>
      </w:r>
      <w:fldSimple w:instr=" SEQ Figura \* ARABIC ">
        <w:r w:rsidR="00000DDA">
          <w:rPr>
            <w:noProof/>
          </w:rPr>
          <w:t>71</w:t>
        </w:r>
      </w:fldSimple>
      <w:r>
        <w:t>: Interruptor de la tensión para periféricos</w:t>
      </w:r>
    </w:p>
    <w:p w14:paraId="138EF524" w14:textId="77777777" w:rsidR="008153CA" w:rsidRDefault="008153CA" w:rsidP="008153CA">
      <w:pPr>
        <w:keepNext/>
      </w:pPr>
      <w:r w:rsidRPr="008153CA">
        <w:drawing>
          <wp:inline distT="0" distB="0" distL="0" distR="0" wp14:anchorId="410C8AD7" wp14:editId="193733F2">
            <wp:extent cx="5287113" cy="1848108"/>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87113" cy="1848108"/>
                    </a:xfrm>
                    <a:prstGeom prst="rect">
                      <a:avLst/>
                    </a:prstGeom>
                  </pic:spPr>
                </pic:pic>
              </a:graphicData>
            </a:graphic>
          </wp:inline>
        </w:drawing>
      </w:r>
    </w:p>
    <w:p w14:paraId="7251CCF2" w14:textId="1BF738B3" w:rsidR="008153CA" w:rsidRPr="008153CA" w:rsidRDefault="008153CA" w:rsidP="008153CA">
      <w:pPr>
        <w:pStyle w:val="Descripcin"/>
        <w:jc w:val="center"/>
      </w:pPr>
      <w:r>
        <w:t xml:space="preserve">Figura </w:t>
      </w:r>
      <w:fldSimple w:instr=" SEQ Figura \* ARABIC ">
        <w:r w:rsidR="00000DDA">
          <w:rPr>
            <w:noProof/>
          </w:rPr>
          <w:t>72</w:t>
        </w:r>
      </w:fldSimple>
      <w:r>
        <w:t>: Aplicación tipica del LDO</w:t>
      </w:r>
    </w:p>
    <w:p w14:paraId="41B036AD" w14:textId="39D2010F" w:rsidR="009D32BF" w:rsidRDefault="00000DDA" w:rsidP="00E2683F">
      <w:r>
        <w:t>Por último, se han añadido dos LEDs para indicar al usuario el estado de la placa. Uno de ellos es para indicar que la placa está alimentada mientras que el otro es para indicar que los pines de alimentación externos están activados. Podemos ver sus esquemáticos en la figura 73.</w:t>
      </w:r>
    </w:p>
    <w:p w14:paraId="51281885" w14:textId="77777777" w:rsidR="00000DDA" w:rsidRDefault="00000DDA" w:rsidP="00000DDA">
      <w:pPr>
        <w:keepNext/>
      </w:pPr>
      <w:r w:rsidRPr="00000DDA">
        <w:lastRenderedPageBreak/>
        <w:drawing>
          <wp:inline distT="0" distB="0" distL="0" distR="0" wp14:anchorId="09BBFEB3" wp14:editId="0DAFCBCD">
            <wp:extent cx="5400040" cy="287909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79090"/>
                    </a:xfrm>
                    <a:prstGeom prst="rect">
                      <a:avLst/>
                    </a:prstGeom>
                  </pic:spPr>
                </pic:pic>
              </a:graphicData>
            </a:graphic>
          </wp:inline>
        </w:drawing>
      </w:r>
    </w:p>
    <w:p w14:paraId="487F7829" w14:textId="2A5FE6F6" w:rsidR="00000DDA" w:rsidRDefault="00000DDA" w:rsidP="00000DDA">
      <w:pPr>
        <w:pStyle w:val="Descripcin"/>
        <w:jc w:val="center"/>
      </w:pPr>
      <w:r>
        <w:t xml:space="preserve">Figura </w:t>
      </w:r>
      <w:fldSimple w:instr=" SEQ Figura \* ARABIC ">
        <w:r>
          <w:rPr>
            <w:noProof/>
          </w:rPr>
          <w:t>73</w:t>
        </w:r>
      </w:fldSimple>
      <w:r>
        <w:t>: LEDs indicadores de alimentación</w:t>
      </w:r>
    </w:p>
    <w:p w14:paraId="2C1C252B" w14:textId="4ECA9DBD" w:rsidR="009D32BF" w:rsidRDefault="009D32BF" w:rsidP="00E2683F"/>
    <w:p w14:paraId="4E124190" w14:textId="77777777" w:rsidR="009D32BF" w:rsidRDefault="009D32BF" w:rsidP="00E2683F"/>
    <w:p w14:paraId="14B1339C" w14:textId="274D9EFF" w:rsidR="009D32BF" w:rsidRPr="00E2683F" w:rsidRDefault="009D32BF" w:rsidP="00E2683F">
      <w:r>
        <w:br w:type="page"/>
      </w:r>
    </w:p>
    <w:p w14:paraId="2383C092" w14:textId="71C85179" w:rsidR="0021598F" w:rsidRDefault="002F1BF6" w:rsidP="003E394D">
      <w:pPr>
        <w:pStyle w:val="Ttulo2"/>
        <w:numPr>
          <w:ilvl w:val="1"/>
          <w:numId w:val="16"/>
        </w:numPr>
      </w:pPr>
      <w:bookmarkStart w:id="400" w:name="_Ref45878116"/>
      <w:bookmarkStart w:id="401" w:name="_Toc46255189"/>
      <w:r>
        <w:lastRenderedPageBreak/>
        <w:t>Placa de circuito impreso</w:t>
      </w:r>
      <w:bookmarkEnd w:id="400"/>
      <w:bookmarkEnd w:id="401"/>
    </w:p>
    <w:p w14:paraId="2CEA8471" w14:textId="3BE7A4C3" w:rsidR="00E2683F" w:rsidRDefault="00E2683F" w:rsidP="00E2683F"/>
    <w:p w14:paraId="4DD1F72A" w14:textId="5DB65C05" w:rsidR="00E2683F" w:rsidRPr="00E2683F" w:rsidRDefault="00E2683F" w:rsidP="00E2683F">
      <w:r>
        <w:br w:type="page"/>
      </w:r>
    </w:p>
    <w:p w14:paraId="63F67C91" w14:textId="1C6A39D3" w:rsidR="00163B76" w:rsidRDefault="00471BE9" w:rsidP="00BD5074">
      <w:pPr>
        <w:pStyle w:val="Ttulo2"/>
        <w:numPr>
          <w:ilvl w:val="1"/>
          <w:numId w:val="16"/>
        </w:numPr>
      </w:pPr>
      <w:bookmarkStart w:id="402" w:name="_Toc46255190"/>
      <w:r>
        <w:lastRenderedPageBreak/>
        <w:t>Producto final</w:t>
      </w:r>
      <w:bookmarkEnd w:id="402"/>
    </w:p>
    <w:p w14:paraId="2521D804" w14:textId="74B9872E" w:rsidR="00471BE9" w:rsidRDefault="00471BE9" w:rsidP="00471BE9">
      <w:pPr>
        <w:pStyle w:val="Ttulo3"/>
        <w:numPr>
          <w:ilvl w:val="2"/>
          <w:numId w:val="16"/>
        </w:numPr>
      </w:pPr>
      <w:bookmarkStart w:id="403" w:name="_Toc46255191"/>
      <w:r>
        <w:t>Especificaciones</w:t>
      </w:r>
      <w:bookmarkEnd w:id="403"/>
    </w:p>
    <w:p w14:paraId="0F41FAF9" w14:textId="033694A5" w:rsidR="00471BE9" w:rsidRDefault="00471BE9" w:rsidP="00471BE9">
      <w:pPr>
        <w:pStyle w:val="Ttulo3"/>
        <w:numPr>
          <w:ilvl w:val="2"/>
          <w:numId w:val="16"/>
        </w:numPr>
      </w:pPr>
      <w:bookmarkStart w:id="404" w:name="_Toc46255192"/>
      <w:r>
        <w:t>Pinout</w:t>
      </w:r>
      <w:bookmarkEnd w:id="404"/>
    </w:p>
    <w:p w14:paraId="4C49EFAE" w14:textId="37F51C36" w:rsidR="00471BE9" w:rsidRDefault="00471BE9" w:rsidP="00471BE9">
      <w:pPr>
        <w:pStyle w:val="Ttulo3"/>
        <w:numPr>
          <w:ilvl w:val="2"/>
          <w:numId w:val="16"/>
        </w:numPr>
      </w:pPr>
      <w:bookmarkStart w:id="405" w:name="_Toc46255193"/>
      <w:r>
        <w:t>BOM</w:t>
      </w:r>
      <w:bookmarkEnd w:id="405"/>
    </w:p>
    <w:p w14:paraId="514808C6" w14:textId="538586DE" w:rsidR="00E2683F" w:rsidRDefault="00E2683F" w:rsidP="00E2683F"/>
    <w:p w14:paraId="0B39ADEA" w14:textId="764192F5" w:rsidR="00E2683F" w:rsidRPr="00E2683F" w:rsidRDefault="00E2683F" w:rsidP="00E2683F">
      <w:r>
        <w:br w:type="page"/>
      </w:r>
    </w:p>
    <w:p w14:paraId="14FB5F6A" w14:textId="4CAFBC09" w:rsidR="00A2773F" w:rsidRDefault="008C3D78" w:rsidP="003E394D">
      <w:pPr>
        <w:pStyle w:val="Ttulo1"/>
        <w:numPr>
          <w:ilvl w:val="0"/>
          <w:numId w:val="16"/>
        </w:numPr>
      </w:pPr>
      <w:bookmarkStart w:id="406" w:name="_Toc46255194"/>
      <w:r>
        <w:lastRenderedPageBreak/>
        <w:t>Conclusiones</w:t>
      </w:r>
      <w:r w:rsidR="00065180">
        <w:t xml:space="preserve"> y trabajo futuro</w:t>
      </w:r>
      <w:bookmarkEnd w:id="406"/>
    </w:p>
    <w:p w14:paraId="0CCD8901" w14:textId="440D95C6" w:rsidR="00E2683F" w:rsidRDefault="00E2683F" w:rsidP="00E2683F"/>
    <w:p w14:paraId="336A465F" w14:textId="64BDDDFE" w:rsidR="00E2683F" w:rsidRPr="00E2683F" w:rsidRDefault="00E2683F" w:rsidP="00E2683F">
      <w:r>
        <w:br w:type="page"/>
      </w:r>
    </w:p>
    <w:p w14:paraId="44726FC4" w14:textId="0C9543E2" w:rsidR="00A2773F" w:rsidRDefault="00144630" w:rsidP="00144630">
      <w:pPr>
        <w:pStyle w:val="Ttulo1"/>
      </w:pPr>
      <w:bookmarkStart w:id="407" w:name="_Toc46255195"/>
      <w:r>
        <w:lastRenderedPageBreak/>
        <w:t>Bibliografía</w:t>
      </w:r>
      <w:bookmarkEnd w:id="407"/>
    </w:p>
    <w:p w14:paraId="41F82D79" w14:textId="77777777" w:rsidR="00144630" w:rsidRPr="00144630" w:rsidRDefault="00144630" w:rsidP="007A3E00"/>
    <w:sectPr w:rsidR="00144630" w:rsidRPr="00144630" w:rsidSect="00587443">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Encarnación Castillo" w:date="2020-05-11T03:33:00Z" w:initials="EC">
    <w:p w14:paraId="4B81BE87" w14:textId="63DDF179" w:rsidR="00847D57" w:rsidRDefault="00847D57">
      <w:pPr>
        <w:pStyle w:val="Textocomentario"/>
      </w:pPr>
      <w:r>
        <w:rPr>
          <w:rStyle w:val="Refdecomentario"/>
        </w:rPr>
        <w:annotationRef/>
      </w:r>
      <w:r>
        <w:t>Incluir resumen y palabras clave, en español e inglés. Me imagino que no lo habrás incluido aún y lo has dejado para más adelante, pero te lo indico por si acaso</w:t>
      </w:r>
    </w:p>
  </w:comment>
  <w:comment w:id="1" w:author="Alejandro Sánchez" w:date="2020-07-06T13:41:00Z" w:initials="AS">
    <w:p w14:paraId="6A9A56FE" w14:textId="663DA1EE" w:rsidR="00847D57" w:rsidRDefault="00847D57">
      <w:pPr>
        <w:pStyle w:val="Textocomentario"/>
      </w:pPr>
      <w:r>
        <w:rPr>
          <w:rStyle w:val="Refdecomentario"/>
        </w:rPr>
        <w:annotationRef/>
      </w:r>
      <w:r>
        <w:t>Esto es nuevo</w:t>
      </w:r>
    </w:p>
  </w:comment>
  <w:comment w:id="2" w:author="Encarnación Castillo" w:date="2020-05-11T03:32:00Z" w:initials="EC">
    <w:p w14:paraId="29037EED" w14:textId="0EAADA34" w:rsidR="00847D57" w:rsidRDefault="00847D57">
      <w:pPr>
        <w:pStyle w:val="Textocomentario"/>
      </w:pPr>
      <w:r>
        <w:rPr>
          <w:rStyle w:val="Refdecomentario"/>
        </w:rPr>
        <w:annotationRef/>
      </w:r>
      <w:r>
        <w:t>Revisar la numeración de los capítulos y secciones</w:t>
      </w:r>
    </w:p>
  </w:comment>
  <w:comment w:id="7" w:author="Alejandro Sánchez" w:date="2020-07-06T11:59:00Z" w:initials="AS">
    <w:p w14:paraId="62A80086" w14:textId="16A68D33" w:rsidR="00847D57" w:rsidRDefault="00847D57">
      <w:pPr>
        <w:pStyle w:val="Textocomentario"/>
      </w:pPr>
      <w:r>
        <w:rPr>
          <w:rStyle w:val="Refdecomentario"/>
        </w:rPr>
        <w:annotationRef/>
      </w:r>
      <w:r>
        <w:t>He añadido aquí una lista de acrónimos ya que uso muchos. Ya me dices si mejor ponerlo al final o si mejor defino cada uno cuando se utilice.</w:t>
      </w:r>
    </w:p>
  </w:comment>
  <w:comment w:id="11" w:author="Encarnación Castillo" w:date="2020-05-11T01:48:00Z" w:initials="EC">
    <w:p w14:paraId="69EA0408" w14:textId="7ECEA057" w:rsidR="00847D57" w:rsidRDefault="00847D57">
      <w:pPr>
        <w:pStyle w:val="Textocomentario"/>
      </w:pPr>
      <w:r>
        <w:rPr>
          <w:rStyle w:val="Refdecomentario"/>
        </w:rPr>
        <w:annotationRef/>
      </w:r>
      <w:r>
        <w:t>Mejor poner FPGA de software libre. Lo hablamos Luis y yo  ya cambiamos esto en la nueva propuesta de TFG que le enviamos al coordinador. Cámbialo en toda la memoria</w:t>
      </w:r>
    </w:p>
  </w:comment>
  <w:comment w:id="12" w:author="Alejandro Sánchez" w:date="2020-07-11T10:28:00Z" w:initials="AS">
    <w:p w14:paraId="578998FC" w14:textId="5E2074D6" w:rsidR="00847D57" w:rsidRDefault="00847D57">
      <w:pPr>
        <w:pStyle w:val="Textocomentario"/>
      </w:pPr>
      <w:r>
        <w:rPr>
          <w:rStyle w:val="Refdecomentario"/>
        </w:rPr>
        <w:annotationRef/>
      </w:r>
      <w:r>
        <w:t>También he añadido esto ya que considero que ha sido parte importante del proceso definir la arquitectura del sistema a partir de la idea que teníamos al principio.</w:t>
      </w:r>
    </w:p>
  </w:comment>
  <w:comment w:id="13" w:author="Alejandro Sánchez" w:date="2020-07-06T08:40:00Z" w:initials="AS">
    <w:p w14:paraId="4511F8A4" w14:textId="635E87B6" w:rsidR="00847D57" w:rsidRDefault="00847D57">
      <w:pPr>
        <w:pStyle w:val="Textocomentario"/>
      </w:pPr>
      <w:r>
        <w:rPr>
          <w:rStyle w:val="Refdecomentario"/>
        </w:rPr>
        <w:annotationRef/>
      </w:r>
      <w:r>
        <w:t>He eliminado lo de testeo de componentes y la fabricación y he añadido este punto (probar la SRAM, VGA, tarjeta SD,…)</w:t>
      </w:r>
    </w:p>
  </w:comment>
  <w:comment w:id="19" w:author="Encarnación Castillo" w:date="2020-05-11T01:54:00Z" w:initials="EC">
    <w:p w14:paraId="3ABAC884" w14:textId="092677D1" w:rsidR="00847D57" w:rsidRDefault="00847D57">
      <w:pPr>
        <w:pStyle w:val="Textocomentario"/>
      </w:pPr>
      <w:r>
        <w:rPr>
          <w:rStyle w:val="Refdecomentario"/>
        </w:rPr>
        <w:annotationRef/>
      </w:r>
      <w:r>
        <w:rPr>
          <w:rFonts w:ascii="Tahoma" w:hAnsi="Tahoma" w:cs="Tahoma"/>
          <w:color w:val="000000"/>
          <w:sz w:val="28"/>
          <w:szCs w:val="28"/>
        </w:rPr>
        <w:t>Esta parte de motivación la comentamos con Luis más adelante</w:t>
      </w:r>
    </w:p>
  </w:comment>
  <w:comment w:id="25" w:author="Encarnación Castillo" w:date="2020-05-11T02:07:00Z" w:initials="EC">
    <w:p w14:paraId="215609F0" w14:textId="21E86895" w:rsidR="00847D57" w:rsidRDefault="00847D57">
      <w:pPr>
        <w:pStyle w:val="Textocomentario"/>
      </w:pPr>
      <w:r>
        <w:rPr>
          <w:rStyle w:val="Refdecomentario"/>
        </w:rPr>
        <w:annotationRef/>
      </w:r>
      <w:r>
        <w:t>Tienes que ir añadiendo referencias bibliográficas, con el formato, [i] y en la bibliografía incluir la descripción de cada referencia, siguiendo por ejemplo, las normas APA</w:t>
      </w:r>
    </w:p>
  </w:comment>
  <w:comment w:id="82" w:author="Encarnación Castillo" w:date="2020-05-11T02:04:00Z" w:initials="EC">
    <w:p w14:paraId="237536F2" w14:textId="15D445F7" w:rsidR="00847D57" w:rsidRDefault="00847D57">
      <w:pPr>
        <w:pStyle w:val="Textocomentario"/>
      </w:pPr>
      <w:r>
        <w:rPr>
          <w:rStyle w:val="Refdecomentario"/>
        </w:rPr>
        <w:annotationRef/>
      </w:r>
      <w:r>
        <w:t>El comentario es por la Figura. Pondría Figura en lugar de Ilustración. Todas las figuras se deben mencionar en el texto. En el pie de la figura pon qué representa la figura y pones entre corchetes la referencia, por ejemplo:</w:t>
      </w:r>
    </w:p>
    <w:p w14:paraId="580368B1" w14:textId="35F64E0C" w:rsidR="00847D57" w:rsidRDefault="00847D57">
      <w:pPr>
        <w:pStyle w:val="Textocomentario"/>
      </w:pPr>
      <w:r>
        <w:t>Figura 1: Diagrama de bloques que representa la estructura del TFG para la implementación de un controlador PID para un robot balancín usando una FPGA libre [1]</w:t>
      </w:r>
    </w:p>
    <w:p w14:paraId="66CF3377" w14:textId="77777777" w:rsidR="00847D57" w:rsidRDefault="00847D57">
      <w:pPr>
        <w:pStyle w:val="Textocomentario"/>
      </w:pPr>
    </w:p>
    <w:p w14:paraId="451CF8D4" w14:textId="2AE80008" w:rsidR="00847D57" w:rsidRDefault="00847D57">
      <w:pPr>
        <w:pStyle w:val="Textocomentario"/>
      </w:pPr>
      <w:r>
        <w:t>En la bibliografía incluirías este referencia</w:t>
      </w:r>
    </w:p>
  </w:comment>
  <w:comment w:id="83" w:author="Encarnación Castillo" w:date="2020-05-11T01:58:00Z" w:initials="EC">
    <w:p w14:paraId="73DA7624" w14:textId="22F869E2" w:rsidR="00847D57" w:rsidRDefault="00847D57">
      <w:pPr>
        <w:pStyle w:val="Textocomentario"/>
      </w:pPr>
      <w:r>
        <w:rPr>
          <w:rStyle w:val="Refdecomentario"/>
        </w:rPr>
        <w:annotationRef/>
      </w:r>
      <w:r>
        <w:t>Todo esto se tiene que revisar según lo que finalmente se incluya en el diseño</w:t>
      </w:r>
    </w:p>
  </w:comment>
  <w:comment w:id="255" w:author="Encarnación Castillo" w:date="2020-05-11T02:34:00Z" w:initials="EC">
    <w:p w14:paraId="71D00957" w14:textId="7A2CD5F1" w:rsidR="00847D57" w:rsidRDefault="00847D57">
      <w:pPr>
        <w:pStyle w:val="Textocomentario"/>
      </w:pPr>
      <w:r>
        <w:rPr>
          <w:rStyle w:val="Refdecomentario"/>
        </w:rPr>
        <w:annotationRef/>
      </w:r>
      <w:r>
        <w:t>Reescribir</w:t>
      </w:r>
    </w:p>
  </w:comment>
  <w:comment w:id="264" w:author="Alejandro Sánchez" w:date="2020-07-16T10:38:00Z" w:initials="AS">
    <w:p w14:paraId="048A09E6" w14:textId="03B1D45B" w:rsidR="00847D57" w:rsidRDefault="00847D57">
      <w:pPr>
        <w:pStyle w:val="Textocomentario"/>
      </w:pPr>
      <w:r>
        <w:rPr>
          <w:rStyle w:val="Refdecomentario"/>
        </w:rPr>
        <w:annotationRef/>
      </w:r>
      <w:r>
        <w:t>Nuevo</w:t>
      </w:r>
    </w:p>
  </w:comment>
  <w:comment w:id="283" w:author="Alejandro Sánchez" w:date="2020-07-08T09:31:00Z" w:initials="AS">
    <w:p w14:paraId="2DB3D414" w14:textId="66DBC653" w:rsidR="00847D57" w:rsidRDefault="00847D57">
      <w:pPr>
        <w:pStyle w:val="Textocomentario"/>
      </w:pPr>
      <w:r>
        <w:rPr>
          <w:rStyle w:val="Refdecomentario"/>
        </w:rPr>
        <w:annotationRef/>
      </w:r>
    </w:p>
  </w:comment>
  <w:comment w:id="284" w:author="Encarnación Castillo" w:date="2020-05-11T03:22:00Z" w:initials="EC">
    <w:p w14:paraId="6736B6BA" w14:textId="3E88139B" w:rsidR="00847D57" w:rsidRDefault="00847D57">
      <w:pPr>
        <w:pStyle w:val="Textocomentario"/>
      </w:pPr>
      <w:r>
        <w:rPr>
          <w:rStyle w:val="Refdecomentario"/>
        </w:rPr>
        <w:annotationRef/>
      </w:r>
      <w:r>
        <w:t>Mencinar la figura 13 en el texto</w:t>
      </w:r>
    </w:p>
  </w:comment>
  <w:comment w:id="287" w:author="Encarnación Castillo" w:date="2020-05-11T03:32:00Z" w:initials="EC">
    <w:p w14:paraId="4F2E76E2" w14:textId="2D64A84A" w:rsidR="00847D57" w:rsidRDefault="00847D57">
      <w:pPr>
        <w:pStyle w:val="Textocomentario"/>
      </w:pPr>
      <w:r>
        <w:rPr>
          <w:rStyle w:val="Refdecomentario"/>
        </w:rPr>
        <w:annotationRef/>
      </w:r>
      <w:r>
        <w:t>Revisar la numeración de los capítulos, este sería el 3 no el 5</w:t>
      </w:r>
    </w:p>
  </w:comment>
  <w:comment w:id="288" w:author="Alejandro Sánchez" w:date="2020-07-11T10:39:00Z" w:initials="AS">
    <w:p w14:paraId="218AE58D" w14:textId="46E5EC4E" w:rsidR="00847D57" w:rsidRDefault="00847D57">
      <w:pPr>
        <w:pStyle w:val="Textocomentario"/>
      </w:pPr>
      <w:r>
        <w:rPr>
          <w:rStyle w:val="Refdecomentario"/>
        </w:rPr>
        <w:annotationRef/>
      </w:r>
      <w:r>
        <w:t>De aquí en adelante es todo nuevo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B81BE87" w15:done="1"/>
  <w15:commentEx w15:paraId="6A9A56FE" w15:done="0"/>
  <w15:commentEx w15:paraId="29037EED" w15:done="1"/>
  <w15:commentEx w15:paraId="62A80086" w15:done="0"/>
  <w15:commentEx w15:paraId="69EA0408" w15:done="1"/>
  <w15:commentEx w15:paraId="578998FC" w15:done="0"/>
  <w15:commentEx w15:paraId="4511F8A4" w15:done="0"/>
  <w15:commentEx w15:paraId="3ABAC884" w15:done="0"/>
  <w15:commentEx w15:paraId="215609F0" w15:done="1"/>
  <w15:commentEx w15:paraId="451CF8D4" w15:done="1"/>
  <w15:commentEx w15:paraId="73DA7624" w15:done="0"/>
  <w15:commentEx w15:paraId="71D00957" w15:done="1"/>
  <w15:commentEx w15:paraId="048A09E6" w15:done="0"/>
  <w15:commentEx w15:paraId="2DB3D414" w15:done="0"/>
  <w15:commentEx w15:paraId="6736B6BA" w15:done="1"/>
  <w15:commentEx w15:paraId="4F2E76E2" w15:done="1"/>
  <w15:commentEx w15:paraId="218AE5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DA88D" w16cex:dateUtc="2020-07-06T11:41:00Z"/>
  <w16cex:commentExtensible w16cex:durableId="22AD90AD" w16cex:dateUtc="2020-07-06T09:59:00Z"/>
  <w16cex:commentExtensible w16cex:durableId="22B412E0" w16cex:dateUtc="2020-07-11T08:28:00Z"/>
  <w16cex:commentExtensible w16cex:durableId="22AD61F2" w16cex:dateUtc="2020-07-06T06:40:00Z"/>
  <w16cex:commentExtensible w16cex:durableId="22BAACA7" w16cex:dateUtc="2020-07-16T08:38:00Z"/>
  <w16cex:commentExtensible w16cex:durableId="22B01103" w16cex:dateUtc="2020-07-08T07:31:00Z"/>
  <w16cex:commentExtensible w16cex:durableId="22B4155B" w16cex:dateUtc="2020-07-11T0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B81BE87" w16cid:durableId="22AD5FCB"/>
  <w16cid:commentId w16cid:paraId="6A9A56FE" w16cid:durableId="22ADA88D"/>
  <w16cid:commentId w16cid:paraId="29037EED" w16cid:durableId="22AD5FCC"/>
  <w16cid:commentId w16cid:paraId="62A80086" w16cid:durableId="22AD90AD"/>
  <w16cid:commentId w16cid:paraId="69EA0408" w16cid:durableId="22AD5FCE"/>
  <w16cid:commentId w16cid:paraId="578998FC" w16cid:durableId="22B412E0"/>
  <w16cid:commentId w16cid:paraId="4511F8A4" w16cid:durableId="22AD61F2"/>
  <w16cid:commentId w16cid:paraId="3ABAC884" w16cid:durableId="22AD5FD0"/>
  <w16cid:commentId w16cid:paraId="215609F0" w16cid:durableId="22AD5FD2"/>
  <w16cid:commentId w16cid:paraId="451CF8D4" w16cid:durableId="22AD5FD3"/>
  <w16cid:commentId w16cid:paraId="73DA7624" w16cid:durableId="22AD5FD4"/>
  <w16cid:commentId w16cid:paraId="71D00957" w16cid:durableId="22AD5FD6"/>
  <w16cid:commentId w16cid:paraId="048A09E6" w16cid:durableId="22BAACA7"/>
  <w16cid:commentId w16cid:paraId="2DB3D414" w16cid:durableId="22B01103"/>
  <w16cid:commentId w16cid:paraId="6736B6BA" w16cid:durableId="22AD5FD9"/>
  <w16cid:commentId w16cid:paraId="4F2E76E2" w16cid:durableId="22AD5FDB"/>
  <w16cid:commentId w16cid:paraId="218AE58D" w16cid:durableId="22B415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088A24" w14:textId="77777777" w:rsidR="00350799" w:rsidRDefault="00350799" w:rsidP="00587443">
      <w:pPr>
        <w:spacing w:after="0" w:line="240" w:lineRule="auto"/>
      </w:pPr>
      <w:r>
        <w:separator/>
      </w:r>
    </w:p>
  </w:endnote>
  <w:endnote w:type="continuationSeparator" w:id="0">
    <w:p w14:paraId="2C222E7A" w14:textId="77777777" w:rsidR="00350799" w:rsidRDefault="00350799" w:rsidP="00587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Bold">
    <w:altName w:val="Arial"/>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698ECE" w14:textId="77777777" w:rsidR="00350799" w:rsidRDefault="00350799" w:rsidP="00587443">
      <w:pPr>
        <w:spacing w:after="0" w:line="240" w:lineRule="auto"/>
      </w:pPr>
      <w:r>
        <w:separator/>
      </w:r>
    </w:p>
  </w:footnote>
  <w:footnote w:type="continuationSeparator" w:id="0">
    <w:p w14:paraId="34E6D655" w14:textId="77777777" w:rsidR="00350799" w:rsidRDefault="00350799" w:rsidP="005874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B8B44D8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1FF3ED3"/>
    <w:multiLevelType w:val="hybridMultilevel"/>
    <w:tmpl w:val="DA2EBEAA"/>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031B512C"/>
    <w:multiLevelType w:val="hybridMultilevel"/>
    <w:tmpl w:val="B4B660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32A2152"/>
    <w:multiLevelType w:val="hybridMultilevel"/>
    <w:tmpl w:val="E4982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FB76A6"/>
    <w:multiLevelType w:val="hybridMultilevel"/>
    <w:tmpl w:val="FD4609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BE6242B"/>
    <w:multiLevelType w:val="hybridMultilevel"/>
    <w:tmpl w:val="78F0F9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007EE3"/>
    <w:multiLevelType w:val="hybridMultilevel"/>
    <w:tmpl w:val="F118E6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104EAB"/>
    <w:multiLevelType w:val="hybridMultilevel"/>
    <w:tmpl w:val="6D4677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51F7E07"/>
    <w:multiLevelType w:val="multilevel"/>
    <w:tmpl w:val="33A6AC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B9146EC"/>
    <w:multiLevelType w:val="hybridMultilevel"/>
    <w:tmpl w:val="376440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BB1D6F"/>
    <w:multiLevelType w:val="hybridMultilevel"/>
    <w:tmpl w:val="B04E2B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1CBA42D1"/>
    <w:multiLevelType w:val="hybridMultilevel"/>
    <w:tmpl w:val="39084B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1393EB5"/>
    <w:multiLevelType w:val="hybridMultilevel"/>
    <w:tmpl w:val="6A62A826"/>
    <w:lvl w:ilvl="0" w:tplc="6DB88678">
      <w:numFmt w:val="bullet"/>
      <w:lvlText w:val="-"/>
      <w:lvlJc w:val="left"/>
      <w:pPr>
        <w:ind w:left="720" w:hanging="360"/>
      </w:pPr>
      <w:rPr>
        <w:rFonts w:ascii="LM Roman 10" w:eastAsiaTheme="minorHAnsi" w:hAnsi="LM Roman 10" w:cstheme="minorBidi"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F90231"/>
    <w:multiLevelType w:val="hybridMultilevel"/>
    <w:tmpl w:val="77429A6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242004F"/>
    <w:multiLevelType w:val="hybridMultilevel"/>
    <w:tmpl w:val="FAC85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3BB686E"/>
    <w:multiLevelType w:val="hybridMultilevel"/>
    <w:tmpl w:val="0D90D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725621"/>
    <w:multiLevelType w:val="hybridMultilevel"/>
    <w:tmpl w:val="12C46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8A85D16"/>
    <w:multiLevelType w:val="hybridMultilevel"/>
    <w:tmpl w:val="D6A64F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026E2A"/>
    <w:multiLevelType w:val="hybridMultilevel"/>
    <w:tmpl w:val="2F26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FB56B30"/>
    <w:multiLevelType w:val="hybridMultilevel"/>
    <w:tmpl w:val="496ABD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1A139E5"/>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3366EC0"/>
    <w:multiLevelType w:val="hybridMultilevel"/>
    <w:tmpl w:val="39EC67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D95603"/>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5971840"/>
    <w:multiLevelType w:val="hybridMultilevel"/>
    <w:tmpl w:val="07CEC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6E536DB"/>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8902A00"/>
    <w:multiLevelType w:val="hybridMultilevel"/>
    <w:tmpl w:val="13666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6425A7"/>
    <w:multiLevelType w:val="multilevel"/>
    <w:tmpl w:val="DD02394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FF0217B"/>
    <w:multiLevelType w:val="hybridMultilevel"/>
    <w:tmpl w:val="3662B8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0B226A2"/>
    <w:multiLevelType w:val="hybridMultilevel"/>
    <w:tmpl w:val="876E1A8A"/>
    <w:lvl w:ilvl="0" w:tplc="0C0A0001">
      <w:start w:val="1"/>
      <w:numFmt w:val="bullet"/>
      <w:lvlText w:val=""/>
      <w:lvlJc w:val="left"/>
      <w:pPr>
        <w:ind w:left="800" w:hanging="360"/>
      </w:pPr>
      <w:rPr>
        <w:rFonts w:ascii="Symbol" w:hAnsi="Symbol" w:hint="default"/>
      </w:rPr>
    </w:lvl>
    <w:lvl w:ilvl="1" w:tplc="0C0A0003" w:tentative="1">
      <w:start w:val="1"/>
      <w:numFmt w:val="bullet"/>
      <w:lvlText w:val="o"/>
      <w:lvlJc w:val="left"/>
      <w:pPr>
        <w:ind w:left="1520" w:hanging="360"/>
      </w:pPr>
      <w:rPr>
        <w:rFonts w:ascii="Courier New" w:hAnsi="Courier New" w:cs="Courier New" w:hint="default"/>
      </w:rPr>
    </w:lvl>
    <w:lvl w:ilvl="2" w:tplc="0C0A0005" w:tentative="1">
      <w:start w:val="1"/>
      <w:numFmt w:val="bullet"/>
      <w:lvlText w:val=""/>
      <w:lvlJc w:val="left"/>
      <w:pPr>
        <w:ind w:left="2240" w:hanging="360"/>
      </w:pPr>
      <w:rPr>
        <w:rFonts w:ascii="Wingdings" w:hAnsi="Wingdings" w:hint="default"/>
      </w:rPr>
    </w:lvl>
    <w:lvl w:ilvl="3" w:tplc="0C0A0001" w:tentative="1">
      <w:start w:val="1"/>
      <w:numFmt w:val="bullet"/>
      <w:lvlText w:val=""/>
      <w:lvlJc w:val="left"/>
      <w:pPr>
        <w:ind w:left="2960" w:hanging="360"/>
      </w:pPr>
      <w:rPr>
        <w:rFonts w:ascii="Symbol" w:hAnsi="Symbol" w:hint="default"/>
      </w:rPr>
    </w:lvl>
    <w:lvl w:ilvl="4" w:tplc="0C0A0003" w:tentative="1">
      <w:start w:val="1"/>
      <w:numFmt w:val="bullet"/>
      <w:lvlText w:val="o"/>
      <w:lvlJc w:val="left"/>
      <w:pPr>
        <w:ind w:left="3680" w:hanging="360"/>
      </w:pPr>
      <w:rPr>
        <w:rFonts w:ascii="Courier New" w:hAnsi="Courier New" w:cs="Courier New" w:hint="default"/>
      </w:rPr>
    </w:lvl>
    <w:lvl w:ilvl="5" w:tplc="0C0A0005" w:tentative="1">
      <w:start w:val="1"/>
      <w:numFmt w:val="bullet"/>
      <w:lvlText w:val=""/>
      <w:lvlJc w:val="left"/>
      <w:pPr>
        <w:ind w:left="4400" w:hanging="360"/>
      </w:pPr>
      <w:rPr>
        <w:rFonts w:ascii="Wingdings" w:hAnsi="Wingdings" w:hint="default"/>
      </w:rPr>
    </w:lvl>
    <w:lvl w:ilvl="6" w:tplc="0C0A0001" w:tentative="1">
      <w:start w:val="1"/>
      <w:numFmt w:val="bullet"/>
      <w:lvlText w:val=""/>
      <w:lvlJc w:val="left"/>
      <w:pPr>
        <w:ind w:left="5120" w:hanging="360"/>
      </w:pPr>
      <w:rPr>
        <w:rFonts w:ascii="Symbol" w:hAnsi="Symbol" w:hint="default"/>
      </w:rPr>
    </w:lvl>
    <w:lvl w:ilvl="7" w:tplc="0C0A0003" w:tentative="1">
      <w:start w:val="1"/>
      <w:numFmt w:val="bullet"/>
      <w:lvlText w:val="o"/>
      <w:lvlJc w:val="left"/>
      <w:pPr>
        <w:ind w:left="5840" w:hanging="360"/>
      </w:pPr>
      <w:rPr>
        <w:rFonts w:ascii="Courier New" w:hAnsi="Courier New" w:cs="Courier New" w:hint="default"/>
      </w:rPr>
    </w:lvl>
    <w:lvl w:ilvl="8" w:tplc="0C0A0005" w:tentative="1">
      <w:start w:val="1"/>
      <w:numFmt w:val="bullet"/>
      <w:lvlText w:val=""/>
      <w:lvlJc w:val="left"/>
      <w:pPr>
        <w:ind w:left="6560" w:hanging="360"/>
      </w:pPr>
      <w:rPr>
        <w:rFonts w:ascii="Wingdings" w:hAnsi="Wingdings" w:hint="default"/>
      </w:rPr>
    </w:lvl>
  </w:abstractNum>
  <w:abstractNum w:abstractNumId="29" w15:restartNumberingAfterBreak="0">
    <w:nsid w:val="4465078A"/>
    <w:multiLevelType w:val="hybridMultilevel"/>
    <w:tmpl w:val="CF2EA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48E46F7"/>
    <w:multiLevelType w:val="hybridMultilevel"/>
    <w:tmpl w:val="4E0A6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7332672"/>
    <w:multiLevelType w:val="hybridMultilevel"/>
    <w:tmpl w:val="1D64FF1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51073308"/>
    <w:multiLevelType w:val="hybridMultilevel"/>
    <w:tmpl w:val="2DD22A16"/>
    <w:lvl w:ilvl="0" w:tplc="6DB88678">
      <w:numFmt w:val="bullet"/>
      <w:lvlText w:val="-"/>
      <w:lvlJc w:val="left"/>
      <w:pPr>
        <w:ind w:left="720" w:hanging="360"/>
      </w:pPr>
      <w:rPr>
        <w:rFonts w:ascii="LM Roman 10" w:eastAsiaTheme="minorHAnsi" w:hAnsi="LM Roman 10"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1B26FC3"/>
    <w:multiLevelType w:val="hybridMultilevel"/>
    <w:tmpl w:val="D0CEFC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1DF1861"/>
    <w:multiLevelType w:val="multilevel"/>
    <w:tmpl w:val="33A6AC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25B21A9"/>
    <w:multiLevelType w:val="hybridMultilevel"/>
    <w:tmpl w:val="1DF0CB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3872627"/>
    <w:multiLevelType w:val="hybridMultilevel"/>
    <w:tmpl w:val="BFBE88CC"/>
    <w:lvl w:ilvl="0" w:tplc="0C0A0001">
      <w:start w:val="1"/>
      <w:numFmt w:val="bullet"/>
      <w:lvlText w:val=""/>
      <w:lvlJc w:val="left"/>
      <w:pPr>
        <w:ind w:left="802" w:hanging="360"/>
      </w:pPr>
      <w:rPr>
        <w:rFonts w:ascii="Symbol" w:hAnsi="Symbol" w:hint="default"/>
      </w:rPr>
    </w:lvl>
    <w:lvl w:ilvl="1" w:tplc="0C0A0003" w:tentative="1">
      <w:start w:val="1"/>
      <w:numFmt w:val="bullet"/>
      <w:lvlText w:val="o"/>
      <w:lvlJc w:val="left"/>
      <w:pPr>
        <w:ind w:left="1522" w:hanging="360"/>
      </w:pPr>
      <w:rPr>
        <w:rFonts w:ascii="Courier New" w:hAnsi="Courier New" w:cs="Courier New" w:hint="default"/>
      </w:rPr>
    </w:lvl>
    <w:lvl w:ilvl="2" w:tplc="0C0A0005" w:tentative="1">
      <w:start w:val="1"/>
      <w:numFmt w:val="bullet"/>
      <w:lvlText w:val=""/>
      <w:lvlJc w:val="left"/>
      <w:pPr>
        <w:ind w:left="2242" w:hanging="360"/>
      </w:pPr>
      <w:rPr>
        <w:rFonts w:ascii="Wingdings" w:hAnsi="Wingdings" w:hint="default"/>
      </w:rPr>
    </w:lvl>
    <w:lvl w:ilvl="3" w:tplc="0C0A0001" w:tentative="1">
      <w:start w:val="1"/>
      <w:numFmt w:val="bullet"/>
      <w:lvlText w:val=""/>
      <w:lvlJc w:val="left"/>
      <w:pPr>
        <w:ind w:left="2962" w:hanging="360"/>
      </w:pPr>
      <w:rPr>
        <w:rFonts w:ascii="Symbol" w:hAnsi="Symbol" w:hint="default"/>
      </w:rPr>
    </w:lvl>
    <w:lvl w:ilvl="4" w:tplc="0C0A0003" w:tentative="1">
      <w:start w:val="1"/>
      <w:numFmt w:val="bullet"/>
      <w:lvlText w:val="o"/>
      <w:lvlJc w:val="left"/>
      <w:pPr>
        <w:ind w:left="3682" w:hanging="360"/>
      </w:pPr>
      <w:rPr>
        <w:rFonts w:ascii="Courier New" w:hAnsi="Courier New" w:cs="Courier New" w:hint="default"/>
      </w:rPr>
    </w:lvl>
    <w:lvl w:ilvl="5" w:tplc="0C0A0005" w:tentative="1">
      <w:start w:val="1"/>
      <w:numFmt w:val="bullet"/>
      <w:lvlText w:val=""/>
      <w:lvlJc w:val="left"/>
      <w:pPr>
        <w:ind w:left="4402" w:hanging="360"/>
      </w:pPr>
      <w:rPr>
        <w:rFonts w:ascii="Wingdings" w:hAnsi="Wingdings" w:hint="default"/>
      </w:rPr>
    </w:lvl>
    <w:lvl w:ilvl="6" w:tplc="0C0A0001" w:tentative="1">
      <w:start w:val="1"/>
      <w:numFmt w:val="bullet"/>
      <w:lvlText w:val=""/>
      <w:lvlJc w:val="left"/>
      <w:pPr>
        <w:ind w:left="5122" w:hanging="360"/>
      </w:pPr>
      <w:rPr>
        <w:rFonts w:ascii="Symbol" w:hAnsi="Symbol" w:hint="default"/>
      </w:rPr>
    </w:lvl>
    <w:lvl w:ilvl="7" w:tplc="0C0A0003" w:tentative="1">
      <w:start w:val="1"/>
      <w:numFmt w:val="bullet"/>
      <w:lvlText w:val="o"/>
      <w:lvlJc w:val="left"/>
      <w:pPr>
        <w:ind w:left="5842" w:hanging="360"/>
      </w:pPr>
      <w:rPr>
        <w:rFonts w:ascii="Courier New" w:hAnsi="Courier New" w:cs="Courier New" w:hint="default"/>
      </w:rPr>
    </w:lvl>
    <w:lvl w:ilvl="8" w:tplc="0C0A0005" w:tentative="1">
      <w:start w:val="1"/>
      <w:numFmt w:val="bullet"/>
      <w:lvlText w:val=""/>
      <w:lvlJc w:val="left"/>
      <w:pPr>
        <w:ind w:left="6562" w:hanging="360"/>
      </w:pPr>
      <w:rPr>
        <w:rFonts w:ascii="Wingdings" w:hAnsi="Wingdings" w:hint="default"/>
      </w:rPr>
    </w:lvl>
  </w:abstractNum>
  <w:abstractNum w:abstractNumId="37" w15:restartNumberingAfterBreak="0">
    <w:nsid w:val="54B5682F"/>
    <w:multiLevelType w:val="hybridMultilevel"/>
    <w:tmpl w:val="1BFCE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62636A8"/>
    <w:multiLevelType w:val="hybridMultilevel"/>
    <w:tmpl w:val="F48E7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93A4AF4"/>
    <w:multiLevelType w:val="hybridMultilevel"/>
    <w:tmpl w:val="6A0E1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95C7A22"/>
    <w:multiLevelType w:val="hybridMultilevel"/>
    <w:tmpl w:val="56F4452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597E73D4"/>
    <w:multiLevelType w:val="hybridMultilevel"/>
    <w:tmpl w:val="D8967B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5A2C0E5B"/>
    <w:multiLevelType w:val="hybridMultilevel"/>
    <w:tmpl w:val="D70A12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A6806E5"/>
    <w:multiLevelType w:val="hybridMultilevel"/>
    <w:tmpl w:val="40127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B657655"/>
    <w:multiLevelType w:val="hybridMultilevel"/>
    <w:tmpl w:val="B6AC71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C9162FE"/>
    <w:multiLevelType w:val="hybridMultilevel"/>
    <w:tmpl w:val="D9B0DE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E4A13B3"/>
    <w:multiLevelType w:val="hybridMultilevel"/>
    <w:tmpl w:val="D8A60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371240C"/>
    <w:multiLevelType w:val="hybridMultilevel"/>
    <w:tmpl w:val="B032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519413E"/>
    <w:multiLevelType w:val="hybridMultilevel"/>
    <w:tmpl w:val="5BC62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7377FE8"/>
    <w:multiLevelType w:val="hybridMultilevel"/>
    <w:tmpl w:val="8E8E5C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D96531A"/>
    <w:multiLevelType w:val="multilevel"/>
    <w:tmpl w:val="33A6ACF6"/>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51" w15:restartNumberingAfterBreak="0">
    <w:nsid w:val="6EB61CE7"/>
    <w:multiLevelType w:val="hybridMultilevel"/>
    <w:tmpl w:val="FF2260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EF50027"/>
    <w:multiLevelType w:val="hybridMultilevel"/>
    <w:tmpl w:val="FC48E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F9C7397"/>
    <w:multiLevelType w:val="hybridMultilevel"/>
    <w:tmpl w:val="77B859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327602A"/>
    <w:multiLevelType w:val="hybridMultilevel"/>
    <w:tmpl w:val="F01C0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6CC49EF"/>
    <w:multiLevelType w:val="hybridMultilevel"/>
    <w:tmpl w:val="4EE2CD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7D27B43"/>
    <w:multiLevelType w:val="multilevel"/>
    <w:tmpl w:val="206AE5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78983397"/>
    <w:multiLevelType w:val="hybridMultilevel"/>
    <w:tmpl w:val="00DE7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8AD5A7A"/>
    <w:multiLevelType w:val="hybridMultilevel"/>
    <w:tmpl w:val="9612B09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C627D56"/>
    <w:multiLevelType w:val="hybridMultilevel"/>
    <w:tmpl w:val="524CB98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0" w15:restartNumberingAfterBreak="0">
    <w:nsid w:val="7CCE370C"/>
    <w:multiLevelType w:val="hybridMultilevel"/>
    <w:tmpl w:val="5BD44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D157173"/>
    <w:multiLevelType w:val="hybridMultilevel"/>
    <w:tmpl w:val="1416DDA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4"/>
  </w:num>
  <w:num w:numId="2">
    <w:abstractNumId w:val="22"/>
  </w:num>
  <w:num w:numId="3">
    <w:abstractNumId w:val="20"/>
  </w:num>
  <w:num w:numId="4">
    <w:abstractNumId w:val="9"/>
  </w:num>
  <w:num w:numId="5">
    <w:abstractNumId w:val="53"/>
  </w:num>
  <w:num w:numId="6">
    <w:abstractNumId w:val="18"/>
  </w:num>
  <w:num w:numId="7">
    <w:abstractNumId w:val="57"/>
  </w:num>
  <w:num w:numId="8">
    <w:abstractNumId w:val="19"/>
  </w:num>
  <w:num w:numId="9">
    <w:abstractNumId w:val="39"/>
  </w:num>
  <w:num w:numId="10">
    <w:abstractNumId w:val="5"/>
  </w:num>
  <w:num w:numId="11">
    <w:abstractNumId w:val="1"/>
  </w:num>
  <w:num w:numId="12">
    <w:abstractNumId w:val="32"/>
  </w:num>
  <w:num w:numId="13">
    <w:abstractNumId w:val="12"/>
  </w:num>
  <w:num w:numId="14">
    <w:abstractNumId w:val="59"/>
  </w:num>
  <w:num w:numId="15">
    <w:abstractNumId w:val="56"/>
  </w:num>
  <w:num w:numId="16">
    <w:abstractNumId w:val="26"/>
  </w:num>
  <w:num w:numId="17">
    <w:abstractNumId w:val="4"/>
  </w:num>
  <w:num w:numId="18">
    <w:abstractNumId w:val="47"/>
  </w:num>
  <w:num w:numId="19">
    <w:abstractNumId w:val="30"/>
  </w:num>
  <w:num w:numId="20">
    <w:abstractNumId w:val="50"/>
  </w:num>
  <w:num w:numId="21">
    <w:abstractNumId w:val="34"/>
  </w:num>
  <w:num w:numId="22">
    <w:abstractNumId w:val="8"/>
  </w:num>
  <w:num w:numId="23">
    <w:abstractNumId w:val="28"/>
  </w:num>
  <w:num w:numId="24">
    <w:abstractNumId w:val="15"/>
  </w:num>
  <w:num w:numId="25">
    <w:abstractNumId w:val="13"/>
  </w:num>
  <w:num w:numId="26">
    <w:abstractNumId w:val="11"/>
  </w:num>
  <w:num w:numId="27">
    <w:abstractNumId w:val="55"/>
  </w:num>
  <w:num w:numId="28">
    <w:abstractNumId w:val="25"/>
  </w:num>
  <w:num w:numId="29">
    <w:abstractNumId w:val="27"/>
  </w:num>
  <w:num w:numId="30">
    <w:abstractNumId w:val="52"/>
  </w:num>
  <w:num w:numId="31">
    <w:abstractNumId w:val="49"/>
  </w:num>
  <w:num w:numId="32">
    <w:abstractNumId w:val="2"/>
  </w:num>
  <w:num w:numId="33">
    <w:abstractNumId w:val="44"/>
  </w:num>
  <w:num w:numId="34">
    <w:abstractNumId w:val="58"/>
  </w:num>
  <w:num w:numId="35">
    <w:abstractNumId w:val="29"/>
  </w:num>
  <w:num w:numId="36">
    <w:abstractNumId w:val="3"/>
  </w:num>
  <w:num w:numId="37">
    <w:abstractNumId w:val="10"/>
  </w:num>
  <w:num w:numId="38">
    <w:abstractNumId w:val="61"/>
  </w:num>
  <w:num w:numId="39">
    <w:abstractNumId w:val="36"/>
  </w:num>
  <w:num w:numId="40">
    <w:abstractNumId w:val="45"/>
  </w:num>
  <w:num w:numId="41">
    <w:abstractNumId w:val="51"/>
  </w:num>
  <w:num w:numId="42">
    <w:abstractNumId w:val="7"/>
  </w:num>
  <w:num w:numId="43">
    <w:abstractNumId w:val="46"/>
  </w:num>
  <w:num w:numId="44">
    <w:abstractNumId w:val="38"/>
  </w:num>
  <w:num w:numId="45">
    <w:abstractNumId w:val="40"/>
  </w:num>
  <w:num w:numId="46">
    <w:abstractNumId w:val="0"/>
  </w:num>
  <w:num w:numId="47">
    <w:abstractNumId w:val="16"/>
  </w:num>
  <w:num w:numId="48">
    <w:abstractNumId w:val="60"/>
  </w:num>
  <w:num w:numId="49">
    <w:abstractNumId w:val="37"/>
  </w:num>
  <w:num w:numId="50">
    <w:abstractNumId w:val="48"/>
  </w:num>
  <w:num w:numId="51">
    <w:abstractNumId w:val="35"/>
  </w:num>
  <w:num w:numId="52">
    <w:abstractNumId w:val="42"/>
  </w:num>
  <w:num w:numId="53">
    <w:abstractNumId w:val="21"/>
  </w:num>
  <w:num w:numId="54">
    <w:abstractNumId w:val="31"/>
  </w:num>
  <w:num w:numId="55">
    <w:abstractNumId w:val="23"/>
  </w:num>
  <w:num w:numId="56">
    <w:abstractNumId w:val="17"/>
  </w:num>
  <w:num w:numId="57">
    <w:abstractNumId w:val="6"/>
  </w:num>
  <w:num w:numId="58">
    <w:abstractNumId w:val="41"/>
  </w:num>
  <w:num w:numId="59">
    <w:abstractNumId w:val="54"/>
  </w:num>
  <w:num w:numId="60">
    <w:abstractNumId w:val="33"/>
  </w:num>
  <w:num w:numId="61">
    <w:abstractNumId w:val="43"/>
  </w:num>
  <w:num w:numId="62">
    <w:abstractNumId w:val="14"/>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ncarnación Castillo">
    <w15:presenceInfo w15:providerId="None" w15:userId="Encarnación Castillo"/>
  </w15:person>
  <w15:person w15:author="Alejandro Sánchez">
    <w15:presenceInfo w15:providerId="Windows Live" w15:userId="58a77f7b2eb0db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1956"/>
    <w:rsid w:val="00000DDA"/>
    <w:rsid w:val="000044DA"/>
    <w:rsid w:val="00010825"/>
    <w:rsid w:val="00010FE9"/>
    <w:rsid w:val="0001487F"/>
    <w:rsid w:val="000148A8"/>
    <w:rsid w:val="00015F6B"/>
    <w:rsid w:val="0001737E"/>
    <w:rsid w:val="000208EA"/>
    <w:rsid w:val="000311E5"/>
    <w:rsid w:val="00035CFC"/>
    <w:rsid w:val="00035F7E"/>
    <w:rsid w:val="0003734C"/>
    <w:rsid w:val="00037AEC"/>
    <w:rsid w:val="00041145"/>
    <w:rsid w:val="00046DCD"/>
    <w:rsid w:val="00050F20"/>
    <w:rsid w:val="00060B27"/>
    <w:rsid w:val="00060F9A"/>
    <w:rsid w:val="00062CF7"/>
    <w:rsid w:val="00065180"/>
    <w:rsid w:val="0006705F"/>
    <w:rsid w:val="00067622"/>
    <w:rsid w:val="000678BD"/>
    <w:rsid w:val="00071EF1"/>
    <w:rsid w:val="000725B9"/>
    <w:rsid w:val="00075077"/>
    <w:rsid w:val="00077392"/>
    <w:rsid w:val="00077D1E"/>
    <w:rsid w:val="0008307B"/>
    <w:rsid w:val="00085C26"/>
    <w:rsid w:val="00087C55"/>
    <w:rsid w:val="00090A79"/>
    <w:rsid w:val="00096A88"/>
    <w:rsid w:val="000A24BC"/>
    <w:rsid w:val="000A4814"/>
    <w:rsid w:val="000A7C05"/>
    <w:rsid w:val="000B067C"/>
    <w:rsid w:val="000B0AF0"/>
    <w:rsid w:val="000B2AD2"/>
    <w:rsid w:val="000B6178"/>
    <w:rsid w:val="000B699A"/>
    <w:rsid w:val="000B776D"/>
    <w:rsid w:val="000B7E0B"/>
    <w:rsid w:val="000C2DF8"/>
    <w:rsid w:val="000D15E4"/>
    <w:rsid w:val="000D4046"/>
    <w:rsid w:val="000D6851"/>
    <w:rsid w:val="000E1765"/>
    <w:rsid w:val="000E4CA8"/>
    <w:rsid w:val="000E5AA5"/>
    <w:rsid w:val="000F1825"/>
    <w:rsid w:val="000F29A3"/>
    <w:rsid w:val="000F5391"/>
    <w:rsid w:val="000F5ED7"/>
    <w:rsid w:val="000F5F5E"/>
    <w:rsid w:val="000F6A41"/>
    <w:rsid w:val="00102460"/>
    <w:rsid w:val="001077C6"/>
    <w:rsid w:val="00107BD5"/>
    <w:rsid w:val="00115E26"/>
    <w:rsid w:val="001167D1"/>
    <w:rsid w:val="00124827"/>
    <w:rsid w:val="00125462"/>
    <w:rsid w:val="00126642"/>
    <w:rsid w:val="00131151"/>
    <w:rsid w:val="00132887"/>
    <w:rsid w:val="00134374"/>
    <w:rsid w:val="00134692"/>
    <w:rsid w:val="0014033B"/>
    <w:rsid w:val="00140894"/>
    <w:rsid w:val="0014270D"/>
    <w:rsid w:val="00144630"/>
    <w:rsid w:val="0014702F"/>
    <w:rsid w:val="00150186"/>
    <w:rsid w:val="00151E08"/>
    <w:rsid w:val="001532A2"/>
    <w:rsid w:val="00157F89"/>
    <w:rsid w:val="00163B76"/>
    <w:rsid w:val="00173B1D"/>
    <w:rsid w:val="00174BAD"/>
    <w:rsid w:val="0018729E"/>
    <w:rsid w:val="0018734E"/>
    <w:rsid w:val="00192A6A"/>
    <w:rsid w:val="001B0197"/>
    <w:rsid w:val="001B1255"/>
    <w:rsid w:val="001B52B7"/>
    <w:rsid w:val="001C359E"/>
    <w:rsid w:val="001C3E78"/>
    <w:rsid w:val="001C4620"/>
    <w:rsid w:val="001C5CC5"/>
    <w:rsid w:val="001C6060"/>
    <w:rsid w:val="001C6782"/>
    <w:rsid w:val="001D01A6"/>
    <w:rsid w:val="001D574E"/>
    <w:rsid w:val="001E09B1"/>
    <w:rsid w:val="001F0903"/>
    <w:rsid w:val="001F2E7A"/>
    <w:rsid w:val="001F5AD8"/>
    <w:rsid w:val="001F7558"/>
    <w:rsid w:val="001F7A4C"/>
    <w:rsid w:val="00201786"/>
    <w:rsid w:val="00201FB5"/>
    <w:rsid w:val="00203A78"/>
    <w:rsid w:val="00203AE3"/>
    <w:rsid w:val="00204690"/>
    <w:rsid w:val="002060EE"/>
    <w:rsid w:val="0021598F"/>
    <w:rsid w:val="00220981"/>
    <w:rsid w:val="002228F8"/>
    <w:rsid w:val="00224A63"/>
    <w:rsid w:val="00224CCB"/>
    <w:rsid w:val="00227482"/>
    <w:rsid w:val="00227756"/>
    <w:rsid w:val="00230AC3"/>
    <w:rsid w:val="002324D4"/>
    <w:rsid w:val="00235397"/>
    <w:rsid w:val="002437C8"/>
    <w:rsid w:val="00246046"/>
    <w:rsid w:val="00247697"/>
    <w:rsid w:val="002522FC"/>
    <w:rsid w:val="00257688"/>
    <w:rsid w:val="00261C8A"/>
    <w:rsid w:val="00262B22"/>
    <w:rsid w:val="0026380A"/>
    <w:rsid w:val="002709CB"/>
    <w:rsid w:val="0027231C"/>
    <w:rsid w:val="002738BC"/>
    <w:rsid w:val="00284537"/>
    <w:rsid w:val="00284DB4"/>
    <w:rsid w:val="00287169"/>
    <w:rsid w:val="002907A4"/>
    <w:rsid w:val="002A25BE"/>
    <w:rsid w:val="002B0431"/>
    <w:rsid w:val="002B4466"/>
    <w:rsid w:val="002B5DCB"/>
    <w:rsid w:val="002C27B6"/>
    <w:rsid w:val="002C72C6"/>
    <w:rsid w:val="002D11BC"/>
    <w:rsid w:val="002D4EEB"/>
    <w:rsid w:val="002D5609"/>
    <w:rsid w:val="002E6137"/>
    <w:rsid w:val="002F15EC"/>
    <w:rsid w:val="002F183D"/>
    <w:rsid w:val="002F1BF6"/>
    <w:rsid w:val="002F3F0F"/>
    <w:rsid w:val="002F5C61"/>
    <w:rsid w:val="002F7185"/>
    <w:rsid w:val="0030050A"/>
    <w:rsid w:val="00300DDA"/>
    <w:rsid w:val="00302DC4"/>
    <w:rsid w:val="00304302"/>
    <w:rsid w:val="003200B4"/>
    <w:rsid w:val="003207D8"/>
    <w:rsid w:val="00322647"/>
    <w:rsid w:val="003323ED"/>
    <w:rsid w:val="00333888"/>
    <w:rsid w:val="00337FB3"/>
    <w:rsid w:val="00344A32"/>
    <w:rsid w:val="00344DBA"/>
    <w:rsid w:val="00350799"/>
    <w:rsid w:val="00350B33"/>
    <w:rsid w:val="0035735F"/>
    <w:rsid w:val="00362FE8"/>
    <w:rsid w:val="0037037C"/>
    <w:rsid w:val="00376390"/>
    <w:rsid w:val="003823AA"/>
    <w:rsid w:val="003829A7"/>
    <w:rsid w:val="00383ADB"/>
    <w:rsid w:val="00385FFE"/>
    <w:rsid w:val="003A2B67"/>
    <w:rsid w:val="003A4CF4"/>
    <w:rsid w:val="003A6FE0"/>
    <w:rsid w:val="003B06A8"/>
    <w:rsid w:val="003B28DC"/>
    <w:rsid w:val="003B66B9"/>
    <w:rsid w:val="003C70AC"/>
    <w:rsid w:val="003D4B1B"/>
    <w:rsid w:val="003E03F4"/>
    <w:rsid w:val="003E31BB"/>
    <w:rsid w:val="003E394D"/>
    <w:rsid w:val="003E735D"/>
    <w:rsid w:val="003F20EE"/>
    <w:rsid w:val="003F297C"/>
    <w:rsid w:val="003F43CF"/>
    <w:rsid w:val="003F74E4"/>
    <w:rsid w:val="004030CF"/>
    <w:rsid w:val="00404BF7"/>
    <w:rsid w:val="00412FD7"/>
    <w:rsid w:val="0041351C"/>
    <w:rsid w:val="00413FDB"/>
    <w:rsid w:val="00417DCC"/>
    <w:rsid w:val="004247C9"/>
    <w:rsid w:val="004322F9"/>
    <w:rsid w:val="004343CA"/>
    <w:rsid w:val="00441377"/>
    <w:rsid w:val="004432D5"/>
    <w:rsid w:val="00446C47"/>
    <w:rsid w:val="00451CA6"/>
    <w:rsid w:val="00456437"/>
    <w:rsid w:val="00457DEE"/>
    <w:rsid w:val="00470D3C"/>
    <w:rsid w:val="00471BE9"/>
    <w:rsid w:val="0047246E"/>
    <w:rsid w:val="004729E6"/>
    <w:rsid w:val="00475C86"/>
    <w:rsid w:val="00476ED1"/>
    <w:rsid w:val="004844E9"/>
    <w:rsid w:val="00492B65"/>
    <w:rsid w:val="0049369A"/>
    <w:rsid w:val="00497005"/>
    <w:rsid w:val="004A4DEC"/>
    <w:rsid w:val="004A7803"/>
    <w:rsid w:val="004B27E2"/>
    <w:rsid w:val="004C1FED"/>
    <w:rsid w:val="004C33DF"/>
    <w:rsid w:val="004C5A2A"/>
    <w:rsid w:val="004C6F9F"/>
    <w:rsid w:val="004D1CEE"/>
    <w:rsid w:val="004D273E"/>
    <w:rsid w:val="004D6A10"/>
    <w:rsid w:val="004E0097"/>
    <w:rsid w:val="004F0358"/>
    <w:rsid w:val="004F0D2F"/>
    <w:rsid w:val="004F1F56"/>
    <w:rsid w:val="004F34F3"/>
    <w:rsid w:val="004F4C1B"/>
    <w:rsid w:val="004F685C"/>
    <w:rsid w:val="005019C1"/>
    <w:rsid w:val="005116E5"/>
    <w:rsid w:val="005206F5"/>
    <w:rsid w:val="00524B5E"/>
    <w:rsid w:val="005317C1"/>
    <w:rsid w:val="0053677E"/>
    <w:rsid w:val="0053782A"/>
    <w:rsid w:val="00551CBA"/>
    <w:rsid w:val="0055392A"/>
    <w:rsid w:val="00562613"/>
    <w:rsid w:val="00565046"/>
    <w:rsid w:val="00566AB3"/>
    <w:rsid w:val="00572C0B"/>
    <w:rsid w:val="005802A1"/>
    <w:rsid w:val="00581114"/>
    <w:rsid w:val="0058197D"/>
    <w:rsid w:val="00582C1E"/>
    <w:rsid w:val="0058357A"/>
    <w:rsid w:val="00583B0D"/>
    <w:rsid w:val="005853F7"/>
    <w:rsid w:val="00585C55"/>
    <w:rsid w:val="00587443"/>
    <w:rsid w:val="0058763B"/>
    <w:rsid w:val="005904EE"/>
    <w:rsid w:val="005909A6"/>
    <w:rsid w:val="00591956"/>
    <w:rsid w:val="00595D6B"/>
    <w:rsid w:val="00596806"/>
    <w:rsid w:val="00597925"/>
    <w:rsid w:val="005A3885"/>
    <w:rsid w:val="005A4908"/>
    <w:rsid w:val="005A4B6D"/>
    <w:rsid w:val="005B356A"/>
    <w:rsid w:val="005B50F9"/>
    <w:rsid w:val="005C39F1"/>
    <w:rsid w:val="005C45A3"/>
    <w:rsid w:val="005C7568"/>
    <w:rsid w:val="005D541D"/>
    <w:rsid w:val="005D5C13"/>
    <w:rsid w:val="005E4CCF"/>
    <w:rsid w:val="005E5231"/>
    <w:rsid w:val="005F5B4E"/>
    <w:rsid w:val="006025C0"/>
    <w:rsid w:val="006028C0"/>
    <w:rsid w:val="00616A6F"/>
    <w:rsid w:val="006200E0"/>
    <w:rsid w:val="00627684"/>
    <w:rsid w:val="0063510B"/>
    <w:rsid w:val="00635774"/>
    <w:rsid w:val="00646437"/>
    <w:rsid w:val="00652780"/>
    <w:rsid w:val="00671E65"/>
    <w:rsid w:val="00671F40"/>
    <w:rsid w:val="00673344"/>
    <w:rsid w:val="00676909"/>
    <w:rsid w:val="00676A90"/>
    <w:rsid w:val="0068642D"/>
    <w:rsid w:val="00686BF2"/>
    <w:rsid w:val="00690E0A"/>
    <w:rsid w:val="006914A9"/>
    <w:rsid w:val="006946B3"/>
    <w:rsid w:val="00697079"/>
    <w:rsid w:val="006A1325"/>
    <w:rsid w:val="006A29AF"/>
    <w:rsid w:val="006A3BFE"/>
    <w:rsid w:val="006A7082"/>
    <w:rsid w:val="006B06E3"/>
    <w:rsid w:val="006B794F"/>
    <w:rsid w:val="006C1CED"/>
    <w:rsid w:val="006D0E1F"/>
    <w:rsid w:val="006D33E8"/>
    <w:rsid w:val="006D7386"/>
    <w:rsid w:val="006D7E7B"/>
    <w:rsid w:val="006E6C1B"/>
    <w:rsid w:val="006F063C"/>
    <w:rsid w:val="006F42C4"/>
    <w:rsid w:val="006F6C18"/>
    <w:rsid w:val="00701A0F"/>
    <w:rsid w:val="00704295"/>
    <w:rsid w:val="00706A9C"/>
    <w:rsid w:val="00713E82"/>
    <w:rsid w:val="007147B2"/>
    <w:rsid w:val="00715367"/>
    <w:rsid w:val="00715A5C"/>
    <w:rsid w:val="00715E88"/>
    <w:rsid w:val="00717619"/>
    <w:rsid w:val="007215B9"/>
    <w:rsid w:val="00723C6A"/>
    <w:rsid w:val="00723E26"/>
    <w:rsid w:val="007269ED"/>
    <w:rsid w:val="00734E94"/>
    <w:rsid w:val="00735E47"/>
    <w:rsid w:val="00736AA9"/>
    <w:rsid w:val="00736F76"/>
    <w:rsid w:val="00740896"/>
    <w:rsid w:val="00741CD3"/>
    <w:rsid w:val="0075198E"/>
    <w:rsid w:val="00761CF4"/>
    <w:rsid w:val="00772B0E"/>
    <w:rsid w:val="007739EB"/>
    <w:rsid w:val="007773E9"/>
    <w:rsid w:val="00780D51"/>
    <w:rsid w:val="00780FD1"/>
    <w:rsid w:val="0078165B"/>
    <w:rsid w:val="007840E8"/>
    <w:rsid w:val="00784548"/>
    <w:rsid w:val="007870FD"/>
    <w:rsid w:val="007925B7"/>
    <w:rsid w:val="0079262D"/>
    <w:rsid w:val="00793CB9"/>
    <w:rsid w:val="00793F49"/>
    <w:rsid w:val="00794B38"/>
    <w:rsid w:val="00796087"/>
    <w:rsid w:val="00797EAF"/>
    <w:rsid w:val="007A212D"/>
    <w:rsid w:val="007A21DB"/>
    <w:rsid w:val="007A3E00"/>
    <w:rsid w:val="007B4254"/>
    <w:rsid w:val="007B4817"/>
    <w:rsid w:val="007C5439"/>
    <w:rsid w:val="007C7698"/>
    <w:rsid w:val="007D12B1"/>
    <w:rsid w:val="007E5737"/>
    <w:rsid w:val="007E5EE4"/>
    <w:rsid w:val="007F2AF6"/>
    <w:rsid w:val="007F3467"/>
    <w:rsid w:val="007F39CC"/>
    <w:rsid w:val="007F5616"/>
    <w:rsid w:val="007F697C"/>
    <w:rsid w:val="00800933"/>
    <w:rsid w:val="0080192B"/>
    <w:rsid w:val="008041AB"/>
    <w:rsid w:val="008153CA"/>
    <w:rsid w:val="008160DE"/>
    <w:rsid w:val="00820DAB"/>
    <w:rsid w:val="008245A2"/>
    <w:rsid w:val="00825048"/>
    <w:rsid w:val="00825549"/>
    <w:rsid w:val="00825E49"/>
    <w:rsid w:val="008269D2"/>
    <w:rsid w:val="0082789B"/>
    <w:rsid w:val="00836DEB"/>
    <w:rsid w:val="00841960"/>
    <w:rsid w:val="008423FC"/>
    <w:rsid w:val="008431F6"/>
    <w:rsid w:val="0084613E"/>
    <w:rsid w:val="00846E2B"/>
    <w:rsid w:val="008478E3"/>
    <w:rsid w:val="00847D57"/>
    <w:rsid w:val="00851DC2"/>
    <w:rsid w:val="0085207B"/>
    <w:rsid w:val="0085404E"/>
    <w:rsid w:val="0086166A"/>
    <w:rsid w:val="00862D44"/>
    <w:rsid w:val="0086334E"/>
    <w:rsid w:val="0086338C"/>
    <w:rsid w:val="00871FFC"/>
    <w:rsid w:val="008723B2"/>
    <w:rsid w:val="00875262"/>
    <w:rsid w:val="008804F7"/>
    <w:rsid w:val="008813CC"/>
    <w:rsid w:val="0088476D"/>
    <w:rsid w:val="00886767"/>
    <w:rsid w:val="00886A14"/>
    <w:rsid w:val="0089117D"/>
    <w:rsid w:val="008937CA"/>
    <w:rsid w:val="008A52BE"/>
    <w:rsid w:val="008B2F11"/>
    <w:rsid w:val="008B41CE"/>
    <w:rsid w:val="008B44FE"/>
    <w:rsid w:val="008B4CA2"/>
    <w:rsid w:val="008B5723"/>
    <w:rsid w:val="008B678C"/>
    <w:rsid w:val="008C3D78"/>
    <w:rsid w:val="008C7AAB"/>
    <w:rsid w:val="008C7DDC"/>
    <w:rsid w:val="008D3F28"/>
    <w:rsid w:val="008D478B"/>
    <w:rsid w:val="008D6CD3"/>
    <w:rsid w:val="008D767C"/>
    <w:rsid w:val="008E184B"/>
    <w:rsid w:val="008E382D"/>
    <w:rsid w:val="008F0CE5"/>
    <w:rsid w:val="008F0D09"/>
    <w:rsid w:val="008F4570"/>
    <w:rsid w:val="008F5A72"/>
    <w:rsid w:val="008F7648"/>
    <w:rsid w:val="008F7B25"/>
    <w:rsid w:val="009007D3"/>
    <w:rsid w:val="0090234C"/>
    <w:rsid w:val="00904999"/>
    <w:rsid w:val="0091242A"/>
    <w:rsid w:val="00916FCF"/>
    <w:rsid w:val="00920BFA"/>
    <w:rsid w:val="00921519"/>
    <w:rsid w:val="00922D09"/>
    <w:rsid w:val="009303DE"/>
    <w:rsid w:val="009309CC"/>
    <w:rsid w:val="00932239"/>
    <w:rsid w:val="00934697"/>
    <w:rsid w:val="009348EF"/>
    <w:rsid w:val="009448AE"/>
    <w:rsid w:val="00946655"/>
    <w:rsid w:val="009470D3"/>
    <w:rsid w:val="009510A5"/>
    <w:rsid w:val="00952B06"/>
    <w:rsid w:val="0096292B"/>
    <w:rsid w:val="009677E4"/>
    <w:rsid w:val="009736FB"/>
    <w:rsid w:val="0098092B"/>
    <w:rsid w:val="009834ED"/>
    <w:rsid w:val="009847F9"/>
    <w:rsid w:val="00986709"/>
    <w:rsid w:val="00986FC8"/>
    <w:rsid w:val="009906BF"/>
    <w:rsid w:val="00991EE1"/>
    <w:rsid w:val="00992DE4"/>
    <w:rsid w:val="0099499F"/>
    <w:rsid w:val="009957C0"/>
    <w:rsid w:val="009973A0"/>
    <w:rsid w:val="00997834"/>
    <w:rsid w:val="009A3BC3"/>
    <w:rsid w:val="009A442B"/>
    <w:rsid w:val="009B2305"/>
    <w:rsid w:val="009B4B23"/>
    <w:rsid w:val="009B4B34"/>
    <w:rsid w:val="009B57E4"/>
    <w:rsid w:val="009C1CD4"/>
    <w:rsid w:val="009C465B"/>
    <w:rsid w:val="009C54DD"/>
    <w:rsid w:val="009D180A"/>
    <w:rsid w:val="009D21C9"/>
    <w:rsid w:val="009D32BF"/>
    <w:rsid w:val="009D5B41"/>
    <w:rsid w:val="009E3B1B"/>
    <w:rsid w:val="009E4420"/>
    <w:rsid w:val="009E5E68"/>
    <w:rsid w:val="00A05303"/>
    <w:rsid w:val="00A06F96"/>
    <w:rsid w:val="00A116D9"/>
    <w:rsid w:val="00A1305B"/>
    <w:rsid w:val="00A15FD7"/>
    <w:rsid w:val="00A204E3"/>
    <w:rsid w:val="00A22373"/>
    <w:rsid w:val="00A224C5"/>
    <w:rsid w:val="00A2773F"/>
    <w:rsid w:val="00A30942"/>
    <w:rsid w:val="00A329D9"/>
    <w:rsid w:val="00A3451B"/>
    <w:rsid w:val="00A35E34"/>
    <w:rsid w:val="00A4549D"/>
    <w:rsid w:val="00A460CC"/>
    <w:rsid w:val="00A53D06"/>
    <w:rsid w:val="00A54FB7"/>
    <w:rsid w:val="00A63144"/>
    <w:rsid w:val="00A710A7"/>
    <w:rsid w:val="00A73C0F"/>
    <w:rsid w:val="00A824E6"/>
    <w:rsid w:val="00A825EF"/>
    <w:rsid w:val="00A848F8"/>
    <w:rsid w:val="00A864CA"/>
    <w:rsid w:val="00A8654D"/>
    <w:rsid w:val="00A90FBE"/>
    <w:rsid w:val="00A94EB6"/>
    <w:rsid w:val="00A977A7"/>
    <w:rsid w:val="00AB2E9A"/>
    <w:rsid w:val="00AB5FB6"/>
    <w:rsid w:val="00AB7225"/>
    <w:rsid w:val="00AB7787"/>
    <w:rsid w:val="00AC0C1D"/>
    <w:rsid w:val="00AC1E66"/>
    <w:rsid w:val="00AC24CE"/>
    <w:rsid w:val="00AC47A1"/>
    <w:rsid w:val="00AC7FAD"/>
    <w:rsid w:val="00AD0EFE"/>
    <w:rsid w:val="00AD3D51"/>
    <w:rsid w:val="00AD6059"/>
    <w:rsid w:val="00AE03D4"/>
    <w:rsid w:val="00AE05B1"/>
    <w:rsid w:val="00AE279E"/>
    <w:rsid w:val="00AE5D42"/>
    <w:rsid w:val="00AF0704"/>
    <w:rsid w:val="00AF252F"/>
    <w:rsid w:val="00AF3B4A"/>
    <w:rsid w:val="00AF3DF7"/>
    <w:rsid w:val="00B00665"/>
    <w:rsid w:val="00B0585A"/>
    <w:rsid w:val="00B10B75"/>
    <w:rsid w:val="00B10BCE"/>
    <w:rsid w:val="00B11240"/>
    <w:rsid w:val="00B20485"/>
    <w:rsid w:val="00B20E85"/>
    <w:rsid w:val="00B218F0"/>
    <w:rsid w:val="00B22254"/>
    <w:rsid w:val="00B25A59"/>
    <w:rsid w:val="00B2680A"/>
    <w:rsid w:val="00B315B6"/>
    <w:rsid w:val="00B31E5E"/>
    <w:rsid w:val="00B3319A"/>
    <w:rsid w:val="00B33E1B"/>
    <w:rsid w:val="00B36B04"/>
    <w:rsid w:val="00B374A0"/>
    <w:rsid w:val="00B45635"/>
    <w:rsid w:val="00B47D41"/>
    <w:rsid w:val="00B57117"/>
    <w:rsid w:val="00B641D7"/>
    <w:rsid w:val="00B64B92"/>
    <w:rsid w:val="00B64D50"/>
    <w:rsid w:val="00B707D4"/>
    <w:rsid w:val="00B718CE"/>
    <w:rsid w:val="00B73408"/>
    <w:rsid w:val="00B743AB"/>
    <w:rsid w:val="00B74484"/>
    <w:rsid w:val="00B74E09"/>
    <w:rsid w:val="00B7752E"/>
    <w:rsid w:val="00B7758E"/>
    <w:rsid w:val="00B87213"/>
    <w:rsid w:val="00B9352A"/>
    <w:rsid w:val="00B93F13"/>
    <w:rsid w:val="00B96BD2"/>
    <w:rsid w:val="00BA2B69"/>
    <w:rsid w:val="00BA41D8"/>
    <w:rsid w:val="00BB0CC1"/>
    <w:rsid w:val="00BB48CB"/>
    <w:rsid w:val="00BB54B8"/>
    <w:rsid w:val="00BC0187"/>
    <w:rsid w:val="00BC4118"/>
    <w:rsid w:val="00BC46CD"/>
    <w:rsid w:val="00BC7E79"/>
    <w:rsid w:val="00BD5074"/>
    <w:rsid w:val="00BD5CBD"/>
    <w:rsid w:val="00BE0956"/>
    <w:rsid w:val="00BE26AC"/>
    <w:rsid w:val="00BE3418"/>
    <w:rsid w:val="00BE61A2"/>
    <w:rsid w:val="00BF3DE6"/>
    <w:rsid w:val="00BF5351"/>
    <w:rsid w:val="00BF5D44"/>
    <w:rsid w:val="00BF6177"/>
    <w:rsid w:val="00C07391"/>
    <w:rsid w:val="00C11337"/>
    <w:rsid w:val="00C125CD"/>
    <w:rsid w:val="00C17D41"/>
    <w:rsid w:val="00C23E31"/>
    <w:rsid w:val="00C27EB6"/>
    <w:rsid w:val="00C32A98"/>
    <w:rsid w:val="00C4091E"/>
    <w:rsid w:val="00C40AB6"/>
    <w:rsid w:val="00C41B7F"/>
    <w:rsid w:val="00C41DDB"/>
    <w:rsid w:val="00C52A22"/>
    <w:rsid w:val="00C56F9E"/>
    <w:rsid w:val="00C57A42"/>
    <w:rsid w:val="00C61A57"/>
    <w:rsid w:val="00C628DA"/>
    <w:rsid w:val="00C64E34"/>
    <w:rsid w:val="00C66E5F"/>
    <w:rsid w:val="00C67FCC"/>
    <w:rsid w:val="00C70AA6"/>
    <w:rsid w:val="00C73610"/>
    <w:rsid w:val="00C76C09"/>
    <w:rsid w:val="00C776CB"/>
    <w:rsid w:val="00C77A24"/>
    <w:rsid w:val="00C8000F"/>
    <w:rsid w:val="00C8498A"/>
    <w:rsid w:val="00C8514D"/>
    <w:rsid w:val="00C859DB"/>
    <w:rsid w:val="00C87746"/>
    <w:rsid w:val="00C90E6C"/>
    <w:rsid w:val="00C912DC"/>
    <w:rsid w:val="00C943C6"/>
    <w:rsid w:val="00CA5A06"/>
    <w:rsid w:val="00CA7434"/>
    <w:rsid w:val="00CB3C2D"/>
    <w:rsid w:val="00CB4CF2"/>
    <w:rsid w:val="00CB5C50"/>
    <w:rsid w:val="00CC1803"/>
    <w:rsid w:val="00CC6681"/>
    <w:rsid w:val="00CC7E4E"/>
    <w:rsid w:val="00CD1DC6"/>
    <w:rsid w:val="00CD5121"/>
    <w:rsid w:val="00CE0D1D"/>
    <w:rsid w:val="00CE35C4"/>
    <w:rsid w:val="00CF039C"/>
    <w:rsid w:val="00CF46EF"/>
    <w:rsid w:val="00CF4FA6"/>
    <w:rsid w:val="00CF7382"/>
    <w:rsid w:val="00D01758"/>
    <w:rsid w:val="00D02B43"/>
    <w:rsid w:val="00D05E78"/>
    <w:rsid w:val="00D06A20"/>
    <w:rsid w:val="00D0734B"/>
    <w:rsid w:val="00D07456"/>
    <w:rsid w:val="00D12A97"/>
    <w:rsid w:val="00D22F6C"/>
    <w:rsid w:val="00D334A6"/>
    <w:rsid w:val="00D376BE"/>
    <w:rsid w:val="00D44159"/>
    <w:rsid w:val="00D44D23"/>
    <w:rsid w:val="00D47F3F"/>
    <w:rsid w:val="00D51E35"/>
    <w:rsid w:val="00D525E7"/>
    <w:rsid w:val="00D5443A"/>
    <w:rsid w:val="00D54600"/>
    <w:rsid w:val="00D57D7B"/>
    <w:rsid w:val="00D6291D"/>
    <w:rsid w:val="00D67621"/>
    <w:rsid w:val="00D71B30"/>
    <w:rsid w:val="00D748A1"/>
    <w:rsid w:val="00D82FE9"/>
    <w:rsid w:val="00D84151"/>
    <w:rsid w:val="00D8432F"/>
    <w:rsid w:val="00D84B1A"/>
    <w:rsid w:val="00D92996"/>
    <w:rsid w:val="00D97018"/>
    <w:rsid w:val="00DA325E"/>
    <w:rsid w:val="00DB2046"/>
    <w:rsid w:val="00DB2AC3"/>
    <w:rsid w:val="00DB3516"/>
    <w:rsid w:val="00DB3ADE"/>
    <w:rsid w:val="00DB4140"/>
    <w:rsid w:val="00DB595C"/>
    <w:rsid w:val="00DB630D"/>
    <w:rsid w:val="00DC3A3B"/>
    <w:rsid w:val="00DD0612"/>
    <w:rsid w:val="00DD3CD2"/>
    <w:rsid w:val="00DE0FA0"/>
    <w:rsid w:val="00DE14AD"/>
    <w:rsid w:val="00DE2D55"/>
    <w:rsid w:val="00DE586A"/>
    <w:rsid w:val="00DE721E"/>
    <w:rsid w:val="00DE784D"/>
    <w:rsid w:val="00DE7AA9"/>
    <w:rsid w:val="00DF03E4"/>
    <w:rsid w:val="00DF2747"/>
    <w:rsid w:val="00DF4CC3"/>
    <w:rsid w:val="00DF599A"/>
    <w:rsid w:val="00DF5E7C"/>
    <w:rsid w:val="00DF7054"/>
    <w:rsid w:val="00DF7F9A"/>
    <w:rsid w:val="00E013B1"/>
    <w:rsid w:val="00E01886"/>
    <w:rsid w:val="00E110AF"/>
    <w:rsid w:val="00E13397"/>
    <w:rsid w:val="00E2321E"/>
    <w:rsid w:val="00E249F8"/>
    <w:rsid w:val="00E25C40"/>
    <w:rsid w:val="00E2683F"/>
    <w:rsid w:val="00E30B90"/>
    <w:rsid w:val="00E30F3A"/>
    <w:rsid w:val="00E34F67"/>
    <w:rsid w:val="00E374E5"/>
    <w:rsid w:val="00E442AE"/>
    <w:rsid w:val="00E45F30"/>
    <w:rsid w:val="00E46E67"/>
    <w:rsid w:val="00E50B6B"/>
    <w:rsid w:val="00E549F7"/>
    <w:rsid w:val="00E576C2"/>
    <w:rsid w:val="00E63F73"/>
    <w:rsid w:val="00E7212A"/>
    <w:rsid w:val="00E73D75"/>
    <w:rsid w:val="00E75630"/>
    <w:rsid w:val="00E774B9"/>
    <w:rsid w:val="00E8214D"/>
    <w:rsid w:val="00E83794"/>
    <w:rsid w:val="00E85921"/>
    <w:rsid w:val="00E85D69"/>
    <w:rsid w:val="00E8699E"/>
    <w:rsid w:val="00E87B79"/>
    <w:rsid w:val="00E92106"/>
    <w:rsid w:val="00E9691B"/>
    <w:rsid w:val="00E9785C"/>
    <w:rsid w:val="00EA02EC"/>
    <w:rsid w:val="00EA2CEA"/>
    <w:rsid w:val="00EB2B35"/>
    <w:rsid w:val="00EB3AFC"/>
    <w:rsid w:val="00EC100A"/>
    <w:rsid w:val="00EC6264"/>
    <w:rsid w:val="00ED75F2"/>
    <w:rsid w:val="00EE2CC3"/>
    <w:rsid w:val="00EF0453"/>
    <w:rsid w:val="00EF3BE6"/>
    <w:rsid w:val="00F01073"/>
    <w:rsid w:val="00F0276E"/>
    <w:rsid w:val="00F02CAF"/>
    <w:rsid w:val="00F056B8"/>
    <w:rsid w:val="00F079E9"/>
    <w:rsid w:val="00F106CC"/>
    <w:rsid w:val="00F109E9"/>
    <w:rsid w:val="00F154E7"/>
    <w:rsid w:val="00F2521D"/>
    <w:rsid w:val="00F25795"/>
    <w:rsid w:val="00F2763C"/>
    <w:rsid w:val="00F32AAE"/>
    <w:rsid w:val="00F32B17"/>
    <w:rsid w:val="00F35C2A"/>
    <w:rsid w:val="00F423C9"/>
    <w:rsid w:val="00F42953"/>
    <w:rsid w:val="00F43D9A"/>
    <w:rsid w:val="00F473A8"/>
    <w:rsid w:val="00F52186"/>
    <w:rsid w:val="00F53ADB"/>
    <w:rsid w:val="00F54EC9"/>
    <w:rsid w:val="00F566F3"/>
    <w:rsid w:val="00F62C15"/>
    <w:rsid w:val="00F70053"/>
    <w:rsid w:val="00F70E5A"/>
    <w:rsid w:val="00F72CFC"/>
    <w:rsid w:val="00F74720"/>
    <w:rsid w:val="00F779CC"/>
    <w:rsid w:val="00F86FF8"/>
    <w:rsid w:val="00F87A30"/>
    <w:rsid w:val="00F915F3"/>
    <w:rsid w:val="00F92987"/>
    <w:rsid w:val="00F97102"/>
    <w:rsid w:val="00FA10D5"/>
    <w:rsid w:val="00FA1995"/>
    <w:rsid w:val="00FA45C5"/>
    <w:rsid w:val="00FB0D1A"/>
    <w:rsid w:val="00FB4F76"/>
    <w:rsid w:val="00FC06CB"/>
    <w:rsid w:val="00FD5691"/>
    <w:rsid w:val="00FE14FB"/>
    <w:rsid w:val="00FE46A9"/>
    <w:rsid w:val="00FF2F60"/>
    <w:rsid w:val="00FF38D0"/>
    <w:rsid w:val="00FF66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F36FA"/>
  <w15:chartTrackingRefBased/>
  <w15:docId w15:val="{F6848A7C-C690-46C3-B05E-B1FD5E39E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443"/>
    <w:rPr>
      <w:rFonts w:ascii="LM Roman 10" w:hAnsi="LM Roman 10"/>
      <w:sz w:val="24"/>
    </w:rPr>
  </w:style>
  <w:style w:type="paragraph" w:styleId="Ttulo1">
    <w:name w:val="heading 1"/>
    <w:basedOn w:val="Normal"/>
    <w:next w:val="Normal"/>
    <w:link w:val="Ttulo1Car"/>
    <w:uiPriority w:val="9"/>
    <w:qFormat/>
    <w:rsid w:val="003323ED"/>
    <w:pPr>
      <w:keepNext/>
      <w:keepLines/>
      <w:spacing w:before="240" w:after="0"/>
      <w:outlineLvl w:val="0"/>
    </w:pPr>
    <w:rPr>
      <w:rFonts w:eastAsiaTheme="majorEastAsia" w:cstheme="majorBidi"/>
      <w:b/>
      <w:sz w:val="44"/>
      <w:szCs w:val="32"/>
    </w:rPr>
  </w:style>
  <w:style w:type="paragraph" w:styleId="Ttulo2">
    <w:name w:val="heading 2"/>
    <w:basedOn w:val="Normal"/>
    <w:next w:val="Normal"/>
    <w:link w:val="Ttulo2Car"/>
    <w:uiPriority w:val="9"/>
    <w:unhideWhenUsed/>
    <w:qFormat/>
    <w:rsid w:val="0014033B"/>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F01073"/>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871FFC"/>
    <w:pPr>
      <w:keepNext/>
      <w:keepLines/>
      <w:spacing w:before="40" w:after="0"/>
      <w:outlineLvl w:val="3"/>
    </w:pPr>
    <w:rPr>
      <w:rFonts w:eastAsiaTheme="majorEastAsia" w:cstheme="majorBidi"/>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23ED"/>
    <w:rPr>
      <w:rFonts w:ascii="LM Roman 10" w:eastAsiaTheme="majorEastAsia" w:hAnsi="LM Roman 10" w:cstheme="majorBidi"/>
      <w:b/>
      <w:sz w:val="44"/>
      <w:szCs w:val="32"/>
    </w:rPr>
  </w:style>
  <w:style w:type="paragraph" w:styleId="Sinespaciado">
    <w:name w:val="No Spacing"/>
    <w:link w:val="SinespaciadoCar"/>
    <w:uiPriority w:val="1"/>
    <w:qFormat/>
    <w:rsid w:val="00587443"/>
    <w:pPr>
      <w:spacing w:after="0" w:line="240" w:lineRule="auto"/>
    </w:pPr>
    <w:rPr>
      <w:rFonts w:ascii="LM Roman 10" w:hAnsi="LM Roman 10"/>
      <w:sz w:val="24"/>
    </w:rPr>
  </w:style>
  <w:style w:type="character" w:customStyle="1" w:styleId="Ttulo2Car">
    <w:name w:val="Título 2 Car"/>
    <w:basedOn w:val="Fuentedeprrafopredeter"/>
    <w:link w:val="Ttulo2"/>
    <w:uiPriority w:val="9"/>
    <w:rsid w:val="0014033B"/>
    <w:rPr>
      <w:rFonts w:ascii="LM Roman 10" w:eastAsiaTheme="majorEastAsia" w:hAnsi="LM Roman 10" w:cstheme="majorBidi"/>
      <w:b/>
      <w:sz w:val="32"/>
      <w:szCs w:val="26"/>
    </w:rPr>
  </w:style>
  <w:style w:type="paragraph" w:styleId="Encabezado">
    <w:name w:val="header"/>
    <w:basedOn w:val="Normal"/>
    <w:link w:val="EncabezadoCar"/>
    <w:uiPriority w:val="99"/>
    <w:unhideWhenUsed/>
    <w:rsid w:val="0058744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7443"/>
    <w:rPr>
      <w:rFonts w:ascii="LM Roman 10" w:hAnsi="LM Roman 10"/>
      <w:sz w:val="24"/>
    </w:rPr>
  </w:style>
  <w:style w:type="paragraph" w:styleId="Piedepgina">
    <w:name w:val="footer"/>
    <w:basedOn w:val="Normal"/>
    <w:link w:val="PiedepginaCar"/>
    <w:uiPriority w:val="99"/>
    <w:unhideWhenUsed/>
    <w:rsid w:val="0058744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7443"/>
    <w:rPr>
      <w:rFonts w:ascii="LM Roman 10" w:hAnsi="LM Roman 10"/>
      <w:sz w:val="24"/>
    </w:rPr>
  </w:style>
  <w:style w:type="character" w:customStyle="1" w:styleId="SinespaciadoCar">
    <w:name w:val="Sin espaciado Car"/>
    <w:basedOn w:val="Fuentedeprrafopredeter"/>
    <w:link w:val="Sinespaciado"/>
    <w:uiPriority w:val="1"/>
    <w:rsid w:val="00587443"/>
    <w:rPr>
      <w:rFonts w:ascii="LM Roman 10" w:hAnsi="LM Roman 10"/>
      <w:sz w:val="24"/>
    </w:rPr>
  </w:style>
  <w:style w:type="table" w:styleId="Tablaconcuadrcula">
    <w:name w:val="Table Grid"/>
    <w:basedOn w:val="Tablanormal"/>
    <w:uiPriority w:val="39"/>
    <w:rsid w:val="009B57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9B57E4"/>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B2680A"/>
    <w:pPr>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B2680A"/>
    <w:pPr>
      <w:spacing w:after="100"/>
    </w:pPr>
  </w:style>
  <w:style w:type="character" w:styleId="Hipervnculo">
    <w:name w:val="Hyperlink"/>
    <w:basedOn w:val="Fuentedeprrafopredeter"/>
    <w:uiPriority w:val="99"/>
    <w:unhideWhenUsed/>
    <w:rsid w:val="00B2680A"/>
    <w:rPr>
      <w:color w:val="0563C1" w:themeColor="hyperlink"/>
      <w:u w:val="single"/>
    </w:rPr>
  </w:style>
  <w:style w:type="paragraph" w:styleId="TDC2">
    <w:name w:val="toc 2"/>
    <w:basedOn w:val="Normal"/>
    <w:next w:val="Normal"/>
    <w:autoRedefine/>
    <w:uiPriority w:val="39"/>
    <w:unhideWhenUsed/>
    <w:rsid w:val="00B2680A"/>
    <w:pPr>
      <w:spacing w:after="100"/>
      <w:ind w:left="240"/>
    </w:pPr>
  </w:style>
  <w:style w:type="paragraph" w:styleId="Tabladeilustraciones">
    <w:name w:val="table of figures"/>
    <w:basedOn w:val="Normal"/>
    <w:next w:val="Normal"/>
    <w:uiPriority w:val="99"/>
    <w:unhideWhenUsed/>
    <w:rsid w:val="00B2680A"/>
    <w:pPr>
      <w:spacing w:after="0"/>
    </w:pPr>
  </w:style>
  <w:style w:type="paragraph" w:styleId="Prrafodelista">
    <w:name w:val="List Paragraph"/>
    <w:basedOn w:val="Normal"/>
    <w:uiPriority w:val="34"/>
    <w:qFormat/>
    <w:rsid w:val="0014033B"/>
    <w:pPr>
      <w:ind w:left="720"/>
      <w:contextualSpacing/>
    </w:pPr>
  </w:style>
  <w:style w:type="character" w:customStyle="1" w:styleId="Ttulo3Car">
    <w:name w:val="Título 3 Car"/>
    <w:basedOn w:val="Fuentedeprrafopredeter"/>
    <w:link w:val="Ttulo3"/>
    <w:uiPriority w:val="9"/>
    <w:rsid w:val="00F01073"/>
    <w:rPr>
      <w:rFonts w:ascii="LM Roman 10" w:eastAsiaTheme="majorEastAsia" w:hAnsi="LM Roman 10" w:cstheme="majorBidi"/>
      <w:b/>
      <w:sz w:val="24"/>
      <w:szCs w:val="24"/>
    </w:rPr>
  </w:style>
  <w:style w:type="paragraph" w:styleId="TDC3">
    <w:name w:val="toc 3"/>
    <w:basedOn w:val="Normal"/>
    <w:next w:val="Normal"/>
    <w:autoRedefine/>
    <w:uiPriority w:val="39"/>
    <w:unhideWhenUsed/>
    <w:rsid w:val="00204690"/>
    <w:pPr>
      <w:spacing w:after="100"/>
      <w:ind w:left="480"/>
    </w:pPr>
  </w:style>
  <w:style w:type="character" w:customStyle="1" w:styleId="Ttulo4Car">
    <w:name w:val="Título 4 Car"/>
    <w:basedOn w:val="Fuentedeprrafopredeter"/>
    <w:link w:val="Ttulo4"/>
    <w:uiPriority w:val="9"/>
    <w:rsid w:val="00871FFC"/>
    <w:rPr>
      <w:rFonts w:ascii="LM Roman 10" w:eastAsiaTheme="majorEastAsia" w:hAnsi="LM Roman 10" w:cstheme="majorBidi"/>
      <w:i/>
      <w:iCs/>
      <w:sz w:val="24"/>
    </w:rPr>
  </w:style>
  <w:style w:type="paragraph" w:styleId="NormalWeb">
    <w:name w:val="Normal (Web)"/>
    <w:basedOn w:val="Normal"/>
    <w:uiPriority w:val="99"/>
    <w:semiHidden/>
    <w:unhideWhenUsed/>
    <w:rsid w:val="00BB0CC1"/>
    <w:pPr>
      <w:spacing w:before="100" w:beforeAutospacing="1" w:after="100" w:afterAutospacing="1" w:line="240" w:lineRule="auto"/>
    </w:pPr>
    <w:rPr>
      <w:rFonts w:ascii="Times New Roman" w:eastAsia="Times New Roman" w:hAnsi="Times New Roman" w:cs="Times New Roman"/>
      <w:szCs w:val="24"/>
      <w:lang w:eastAsia="es-ES"/>
    </w:rPr>
  </w:style>
  <w:style w:type="character" w:styleId="Refdecomentario">
    <w:name w:val="annotation reference"/>
    <w:basedOn w:val="Fuentedeprrafopredeter"/>
    <w:uiPriority w:val="99"/>
    <w:semiHidden/>
    <w:unhideWhenUsed/>
    <w:rsid w:val="00D57D7B"/>
    <w:rPr>
      <w:sz w:val="16"/>
      <w:szCs w:val="16"/>
    </w:rPr>
  </w:style>
  <w:style w:type="paragraph" w:styleId="Textocomentario">
    <w:name w:val="annotation text"/>
    <w:basedOn w:val="Normal"/>
    <w:link w:val="TextocomentarioCar"/>
    <w:uiPriority w:val="99"/>
    <w:semiHidden/>
    <w:unhideWhenUsed/>
    <w:rsid w:val="00D57D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57D7B"/>
    <w:rPr>
      <w:rFonts w:ascii="LM Roman 10" w:hAnsi="LM Roman 10"/>
      <w:sz w:val="20"/>
      <w:szCs w:val="20"/>
    </w:rPr>
  </w:style>
  <w:style w:type="paragraph" w:styleId="Asuntodelcomentario">
    <w:name w:val="annotation subject"/>
    <w:basedOn w:val="Textocomentario"/>
    <w:next w:val="Textocomentario"/>
    <w:link w:val="AsuntodelcomentarioCar"/>
    <w:uiPriority w:val="99"/>
    <w:semiHidden/>
    <w:unhideWhenUsed/>
    <w:rsid w:val="00D57D7B"/>
    <w:rPr>
      <w:b/>
      <w:bCs/>
    </w:rPr>
  </w:style>
  <w:style w:type="character" w:customStyle="1" w:styleId="AsuntodelcomentarioCar">
    <w:name w:val="Asunto del comentario Car"/>
    <w:basedOn w:val="TextocomentarioCar"/>
    <w:link w:val="Asuntodelcomentario"/>
    <w:uiPriority w:val="99"/>
    <w:semiHidden/>
    <w:rsid w:val="00D57D7B"/>
    <w:rPr>
      <w:rFonts w:ascii="LM Roman 10" w:hAnsi="LM Roman 10"/>
      <w:b/>
      <w:bCs/>
      <w:sz w:val="20"/>
      <w:szCs w:val="20"/>
    </w:rPr>
  </w:style>
  <w:style w:type="paragraph" w:styleId="Textodeglobo">
    <w:name w:val="Balloon Text"/>
    <w:basedOn w:val="Normal"/>
    <w:link w:val="TextodegloboCar"/>
    <w:uiPriority w:val="99"/>
    <w:semiHidden/>
    <w:unhideWhenUsed/>
    <w:rsid w:val="00D57D7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57D7B"/>
    <w:rPr>
      <w:rFonts w:ascii="Segoe UI" w:hAnsi="Segoe UI" w:cs="Segoe UI"/>
      <w:sz w:val="18"/>
      <w:szCs w:val="18"/>
    </w:rPr>
  </w:style>
  <w:style w:type="paragraph" w:styleId="Bibliografa">
    <w:name w:val="Bibliography"/>
    <w:basedOn w:val="Normal"/>
    <w:next w:val="Normal"/>
    <w:uiPriority w:val="37"/>
    <w:unhideWhenUsed/>
    <w:rsid w:val="00A2773F"/>
  </w:style>
  <w:style w:type="paragraph" w:styleId="Listaconvietas">
    <w:name w:val="List Bullet"/>
    <w:basedOn w:val="Normal"/>
    <w:uiPriority w:val="99"/>
    <w:unhideWhenUsed/>
    <w:rsid w:val="009C54DD"/>
    <w:pPr>
      <w:numPr>
        <w:numId w:val="46"/>
      </w:numPr>
      <w:contextualSpacing/>
    </w:pPr>
  </w:style>
  <w:style w:type="paragraph" w:styleId="Lista3">
    <w:name w:val="List 3"/>
    <w:basedOn w:val="Normal"/>
    <w:uiPriority w:val="99"/>
    <w:unhideWhenUsed/>
    <w:rsid w:val="00C912DC"/>
    <w:pPr>
      <w:ind w:left="1080" w:hanging="360"/>
      <w:contextualSpacing/>
    </w:pPr>
  </w:style>
  <w:style w:type="paragraph" w:styleId="Saludo">
    <w:name w:val="Salutation"/>
    <w:basedOn w:val="Normal"/>
    <w:next w:val="Normal"/>
    <w:link w:val="SaludoCar"/>
    <w:uiPriority w:val="99"/>
    <w:unhideWhenUsed/>
    <w:rsid w:val="00C912DC"/>
  </w:style>
  <w:style w:type="character" w:customStyle="1" w:styleId="SaludoCar">
    <w:name w:val="Saludo Car"/>
    <w:basedOn w:val="Fuentedeprrafopredeter"/>
    <w:link w:val="Saludo"/>
    <w:uiPriority w:val="99"/>
    <w:rsid w:val="00C912DC"/>
    <w:rPr>
      <w:rFonts w:ascii="LM Roman 10" w:hAnsi="LM Roman 10"/>
      <w:sz w:val="24"/>
    </w:rPr>
  </w:style>
  <w:style w:type="paragraph" w:styleId="Textoindependiente">
    <w:name w:val="Body Text"/>
    <w:basedOn w:val="Normal"/>
    <w:link w:val="TextoindependienteCar"/>
    <w:uiPriority w:val="99"/>
    <w:unhideWhenUsed/>
    <w:rsid w:val="00C912DC"/>
    <w:pPr>
      <w:spacing w:after="120"/>
    </w:pPr>
  </w:style>
  <w:style w:type="character" w:customStyle="1" w:styleId="TextoindependienteCar">
    <w:name w:val="Texto independiente Car"/>
    <w:basedOn w:val="Fuentedeprrafopredeter"/>
    <w:link w:val="Textoindependiente"/>
    <w:uiPriority w:val="99"/>
    <w:rsid w:val="00C912DC"/>
    <w:rPr>
      <w:rFonts w:ascii="LM Roman 10" w:hAnsi="LM Roman 10"/>
      <w:sz w:val="24"/>
    </w:rPr>
  </w:style>
  <w:style w:type="paragraph" w:styleId="Textoindependienteprimerasangra">
    <w:name w:val="Body Text First Indent"/>
    <w:basedOn w:val="Textoindependiente"/>
    <w:link w:val="TextoindependienteprimerasangraCar"/>
    <w:uiPriority w:val="99"/>
    <w:unhideWhenUsed/>
    <w:rsid w:val="00C912DC"/>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C912DC"/>
    <w:rPr>
      <w:rFonts w:ascii="LM Roman 10" w:hAnsi="LM Roman 10"/>
      <w:sz w:val="24"/>
    </w:rPr>
  </w:style>
  <w:style w:type="paragraph" w:styleId="Sangradetextonormal">
    <w:name w:val="Body Text Indent"/>
    <w:basedOn w:val="Normal"/>
    <w:link w:val="SangradetextonormalCar"/>
    <w:uiPriority w:val="99"/>
    <w:semiHidden/>
    <w:unhideWhenUsed/>
    <w:rsid w:val="00C912DC"/>
    <w:pPr>
      <w:spacing w:after="120"/>
      <w:ind w:left="360"/>
    </w:pPr>
  </w:style>
  <w:style w:type="character" w:customStyle="1" w:styleId="SangradetextonormalCar">
    <w:name w:val="Sangría de texto normal Car"/>
    <w:basedOn w:val="Fuentedeprrafopredeter"/>
    <w:link w:val="Sangradetextonormal"/>
    <w:uiPriority w:val="99"/>
    <w:semiHidden/>
    <w:rsid w:val="00C912DC"/>
    <w:rPr>
      <w:rFonts w:ascii="LM Roman 10" w:hAnsi="LM Roman 10"/>
      <w:sz w:val="24"/>
    </w:rPr>
  </w:style>
  <w:style w:type="paragraph" w:styleId="Textoindependienteprimerasangra2">
    <w:name w:val="Body Text First Indent 2"/>
    <w:basedOn w:val="Sangradetextonormal"/>
    <w:link w:val="Textoindependienteprimerasangra2Car"/>
    <w:uiPriority w:val="99"/>
    <w:unhideWhenUsed/>
    <w:rsid w:val="00C912DC"/>
    <w:pPr>
      <w:spacing w:after="160"/>
      <w:ind w:firstLine="360"/>
    </w:pPr>
  </w:style>
  <w:style w:type="character" w:customStyle="1" w:styleId="Textoindependienteprimerasangra2Car">
    <w:name w:val="Texto independiente primera sangría 2 Car"/>
    <w:basedOn w:val="SangradetextonormalCar"/>
    <w:link w:val="Textoindependienteprimerasangra2"/>
    <w:uiPriority w:val="99"/>
    <w:rsid w:val="00C912DC"/>
    <w:rPr>
      <w:rFonts w:ascii="LM Roman 10" w:hAnsi="LM Roman 10"/>
      <w:sz w:val="24"/>
    </w:rPr>
  </w:style>
  <w:style w:type="character" w:customStyle="1" w:styleId="fontstyle01">
    <w:name w:val="fontstyle01"/>
    <w:basedOn w:val="Fuentedeprrafopredeter"/>
    <w:rsid w:val="00060B27"/>
    <w:rPr>
      <w:rFonts w:ascii="Helvetica-Bold" w:hAnsi="Helvetica-Bold" w:hint="default"/>
      <w:b/>
      <w:bCs/>
      <w:i w:val="0"/>
      <w:iCs w:val="0"/>
      <w:color w:val="000000"/>
      <w:sz w:val="28"/>
      <w:szCs w:val="28"/>
    </w:rPr>
  </w:style>
  <w:style w:type="character" w:styleId="Textodelmarcadordeposicin">
    <w:name w:val="Placeholder Text"/>
    <w:basedOn w:val="Fuentedeprrafopredeter"/>
    <w:uiPriority w:val="99"/>
    <w:semiHidden/>
    <w:rsid w:val="00060B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28845">
      <w:bodyDiv w:val="1"/>
      <w:marLeft w:val="0"/>
      <w:marRight w:val="0"/>
      <w:marTop w:val="0"/>
      <w:marBottom w:val="0"/>
      <w:divBdr>
        <w:top w:val="none" w:sz="0" w:space="0" w:color="auto"/>
        <w:left w:val="none" w:sz="0" w:space="0" w:color="auto"/>
        <w:bottom w:val="none" w:sz="0" w:space="0" w:color="auto"/>
        <w:right w:val="none" w:sz="0" w:space="0" w:color="auto"/>
      </w:divBdr>
    </w:div>
    <w:div w:id="64500116">
      <w:bodyDiv w:val="1"/>
      <w:marLeft w:val="0"/>
      <w:marRight w:val="0"/>
      <w:marTop w:val="0"/>
      <w:marBottom w:val="0"/>
      <w:divBdr>
        <w:top w:val="none" w:sz="0" w:space="0" w:color="auto"/>
        <w:left w:val="none" w:sz="0" w:space="0" w:color="auto"/>
        <w:bottom w:val="none" w:sz="0" w:space="0" w:color="auto"/>
        <w:right w:val="none" w:sz="0" w:space="0" w:color="auto"/>
      </w:divBdr>
    </w:div>
    <w:div w:id="170879990">
      <w:bodyDiv w:val="1"/>
      <w:marLeft w:val="0"/>
      <w:marRight w:val="0"/>
      <w:marTop w:val="0"/>
      <w:marBottom w:val="0"/>
      <w:divBdr>
        <w:top w:val="none" w:sz="0" w:space="0" w:color="auto"/>
        <w:left w:val="none" w:sz="0" w:space="0" w:color="auto"/>
        <w:bottom w:val="none" w:sz="0" w:space="0" w:color="auto"/>
        <w:right w:val="none" w:sz="0" w:space="0" w:color="auto"/>
      </w:divBdr>
    </w:div>
    <w:div w:id="186404843">
      <w:bodyDiv w:val="1"/>
      <w:marLeft w:val="0"/>
      <w:marRight w:val="0"/>
      <w:marTop w:val="0"/>
      <w:marBottom w:val="0"/>
      <w:divBdr>
        <w:top w:val="none" w:sz="0" w:space="0" w:color="auto"/>
        <w:left w:val="none" w:sz="0" w:space="0" w:color="auto"/>
        <w:bottom w:val="none" w:sz="0" w:space="0" w:color="auto"/>
        <w:right w:val="none" w:sz="0" w:space="0" w:color="auto"/>
      </w:divBdr>
    </w:div>
    <w:div w:id="287201097">
      <w:bodyDiv w:val="1"/>
      <w:marLeft w:val="0"/>
      <w:marRight w:val="0"/>
      <w:marTop w:val="0"/>
      <w:marBottom w:val="0"/>
      <w:divBdr>
        <w:top w:val="none" w:sz="0" w:space="0" w:color="auto"/>
        <w:left w:val="none" w:sz="0" w:space="0" w:color="auto"/>
        <w:bottom w:val="none" w:sz="0" w:space="0" w:color="auto"/>
        <w:right w:val="none" w:sz="0" w:space="0" w:color="auto"/>
      </w:divBdr>
    </w:div>
    <w:div w:id="329338111">
      <w:bodyDiv w:val="1"/>
      <w:marLeft w:val="0"/>
      <w:marRight w:val="0"/>
      <w:marTop w:val="0"/>
      <w:marBottom w:val="0"/>
      <w:divBdr>
        <w:top w:val="none" w:sz="0" w:space="0" w:color="auto"/>
        <w:left w:val="none" w:sz="0" w:space="0" w:color="auto"/>
        <w:bottom w:val="none" w:sz="0" w:space="0" w:color="auto"/>
        <w:right w:val="none" w:sz="0" w:space="0" w:color="auto"/>
      </w:divBdr>
    </w:div>
    <w:div w:id="394360201">
      <w:bodyDiv w:val="1"/>
      <w:marLeft w:val="0"/>
      <w:marRight w:val="0"/>
      <w:marTop w:val="0"/>
      <w:marBottom w:val="0"/>
      <w:divBdr>
        <w:top w:val="none" w:sz="0" w:space="0" w:color="auto"/>
        <w:left w:val="none" w:sz="0" w:space="0" w:color="auto"/>
        <w:bottom w:val="none" w:sz="0" w:space="0" w:color="auto"/>
        <w:right w:val="none" w:sz="0" w:space="0" w:color="auto"/>
      </w:divBdr>
    </w:div>
    <w:div w:id="556162040">
      <w:bodyDiv w:val="1"/>
      <w:marLeft w:val="0"/>
      <w:marRight w:val="0"/>
      <w:marTop w:val="0"/>
      <w:marBottom w:val="0"/>
      <w:divBdr>
        <w:top w:val="none" w:sz="0" w:space="0" w:color="auto"/>
        <w:left w:val="none" w:sz="0" w:space="0" w:color="auto"/>
        <w:bottom w:val="none" w:sz="0" w:space="0" w:color="auto"/>
        <w:right w:val="none" w:sz="0" w:space="0" w:color="auto"/>
      </w:divBdr>
    </w:div>
    <w:div w:id="574365476">
      <w:bodyDiv w:val="1"/>
      <w:marLeft w:val="0"/>
      <w:marRight w:val="0"/>
      <w:marTop w:val="0"/>
      <w:marBottom w:val="0"/>
      <w:divBdr>
        <w:top w:val="none" w:sz="0" w:space="0" w:color="auto"/>
        <w:left w:val="none" w:sz="0" w:space="0" w:color="auto"/>
        <w:bottom w:val="none" w:sz="0" w:space="0" w:color="auto"/>
        <w:right w:val="none" w:sz="0" w:space="0" w:color="auto"/>
      </w:divBdr>
    </w:div>
    <w:div w:id="576984371">
      <w:bodyDiv w:val="1"/>
      <w:marLeft w:val="0"/>
      <w:marRight w:val="0"/>
      <w:marTop w:val="0"/>
      <w:marBottom w:val="0"/>
      <w:divBdr>
        <w:top w:val="none" w:sz="0" w:space="0" w:color="auto"/>
        <w:left w:val="none" w:sz="0" w:space="0" w:color="auto"/>
        <w:bottom w:val="none" w:sz="0" w:space="0" w:color="auto"/>
        <w:right w:val="none" w:sz="0" w:space="0" w:color="auto"/>
      </w:divBdr>
    </w:div>
    <w:div w:id="639920295">
      <w:bodyDiv w:val="1"/>
      <w:marLeft w:val="0"/>
      <w:marRight w:val="0"/>
      <w:marTop w:val="0"/>
      <w:marBottom w:val="0"/>
      <w:divBdr>
        <w:top w:val="none" w:sz="0" w:space="0" w:color="auto"/>
        <w:left w:val="none" w:sz="0" w:space="0" w:color="auto"/>
        <w:bottom w:val="none" w:sz="0" w:space="0" w:color="auto"/>
        <w:right w:val="none" w:sz="0" w:space="0" w:color="auto"/>
      </w:divBdr>
    </w:div>
    <w:div w:id="654459727">
      <w:bodyDiv w:val="1"/>
      <w:marLeft w:val="0"/>
      <w:marRight w:val="0"/>
      <w:marTop w:val="0"/>
      <w:marBottom w:val="0"/>
      <w:divBdr>
        <w:top w:val="none" w:sz="0" w:space="0" w:color="auto"/>
        <w:left w:val="none" w:sz="0" w:space="0" w:color="auto"/>
        <w:bottom w:val="none" w:sz="0" w:space="0" w:color="auto"/>
        <w:right w:val="none" w:sz="0" w:space="0" w:color="auto"/>
      </w:divBdr>
    </w:div>
    <w:div w:id="720255497">
      <w:bodyDiv w:val="1"/>
      <w:marLeft w:val="0"/>
      <w:marRight w:val="0"/>
      <w:marTop w:val="0"/>
      <w:marBottom w:val="0"/>
      <w:divBdr>
        <w:top w:val="none" w:sz="0" w:space="0" w:color="auto"/>
        <w:left w:val="none" w:sz="0" w:space="0" w:color="auto"/>
        <w:bottom w:val="none" w:sz="0" w:space="0" w:color="auto"/>
        <w:right w:val="none" w:sz="0" w:space="0" w:color="auto"/>
      </w:divBdr>
    </w:div>
    <w:div w:id="725370932">
      <w:bodyDiv w:val="1"/>
      <w:marLeft w:val="0"/>
      <w:marRight w:val="0"/>
      <w:marTop w:val="0"/>
      <w:marBottom w:val="0"/>
      <w:divBdr>
        <w:top w:val="none" w:sz="0" w:space="0" w:color="auto"/>
        <w:left w:val="none" w:sz="0" w:space="0" w:color="auto"/>
        <w:bottom w:val="none" w:sz="0" w:space="0" w:color="auto"/>
        <w:right w:val="none" w:sz="0" w:space="0" w:color="auto"/>
      </w:divBdr>
    </w:div>
    <w:div w:id="877620949">
      <w:bodyDiv w:val="1"/>
      <w:marLeft w:val="0"/>
      <w:marRight w:val="0"/>
      <w:marTop w:val="0"/>
      <w:marBottom w:val="0"/>
      <w:divBdr>
        <w:top w:val="none" w:sz="0" w:space="0" w:color="auto"/>
        <w:left w:val="none" w:sz="0" w:space="0" w:color="auto"/>
        <w:bottom w:val="none" w:sz="0" w:space="0" w:color="auto"/>
        <w:right w:val="none" w:sz="0" w:space="0" w:color="auto"/>
      </w:divBdr>
    </w:div>
    <w:div w:id="1020660744">
      <w:bodyDiv w:val="1"/>
      <w:marLeft w:val="0"/>
      <w:marRight w:val="0"/>
      <w:marTop w:val="0"/>
      <w:marBottom w:val="0"/>
      <w:divBdr>
        <w:top w:val="none" w:sz="0" w:space="0" w:color="auto"/>
        <w:left w:val="none" w:sz="0" w:space="0" w:color="auto"/>
        <w:bottom w:val="none" w:sz="0" w:space="0" w:color="auto"/>
        <w:right w:val="none" w:sz="0" w:space="0" w:color="auto"/>
      </w:divBdr>
    </w:div>
    <w:div w:id="1040400937">
      <w:bodyDiv w:val="1"/>
      <w:marLeft w:val="0"/>
      <w:marRight w:val="0"/>
      <w:marTop w:val="0"/>
      <w:marBottom w:val="0"/>
      <w:divBdr>
        <w:top w:val="none" w:sz="0" w:space="0" w:color="auto"/>
        <w:left w:val="none" w:sz="0" w:space="0" w:color="auto"/>
        <w:bottom w:val="none" w:sz="0" w:space="0" w:color="auto"/>
        <w:right w:val="none" w:sz="0" w:space="0" w:color="auto"/>
      </w:divBdr>
    </w:div>
    <w:div w:id="1080298778">
      <w:bodyDiv w:val="1"/>
      <w:marLeft w:val="0"/>
      <w:marRight w:val="0"/>
      <w:marTop w:val="0"/>
      <w:marBottom w:val="0"/>
      <w:divBdr>
        <w:top w:val="none" w:sz="0" w:space="0" w:color="auto"/>
        <w:left w:val="none" w:sz="0" w:space="0" w:color="auto"/>
        <w:bottom w:val="none" w:sz="0" w:space="0" w:color="auto"/>
        <w:right w:val="none" w:sz="0" w:space="0" w:color="auto"/>
      </w:divBdr>
    </w:div>
    <w:div w:id="1115638814">
      <w:bodyDiv w:val="1"/>
      <w:marLeft w:val="0"/>
      <w:marRight w:val="0"/>
      <w:marTop w:val="0"/>
      <w:marBottom w:val="0"/>
      <w:divBdr>
        <w:top w:val="none" w:sz="0" w:space="0" w:color="auto"/>
        <w:left w:val="none" w:sz="0" w:space="0" w:color="auto"/>
        <w:bottom w:val="none" w:sz="0" w:space="0" w:color="auto"/>
        <w:right w:val="none" w:sz="0" w:space="0" w:color="auto"/>
      </w:divBdr>
      <w:divsChild>
        <w:div w:id="1202133883">
          <w:marLeft w:val="0"/>
          <w:marRight w:val="0"/>
          <w:marTop w:val="0"/>
          <w:marBottom w:val="0"/>
          <w:divBdr>
            <w:top w:val="none" w:sz="0" w:space="0" w:color="auto"/>
            <w:left w:val="none" w:sz="0" w:space="0" w:color="auto"/>
            <w:bottom w:val="none" w:sz="0" w:space="0" w:color="auto"/>
            <w:right w:val="none" w:sz="0" w:space="0" w:color="auto"/>
          </w:divBdr>
        </w:div>
      </w:divsChild>
    </w:div>
    <w:div w:id="1561819119">
      <w:bodyDiv w:val="1"/>
      <w:marLeft w:val="0"/>
      <w:marRight w:val="0"/>
      <w:marTop w:val="0"/>
      <w:marBottom w:val="0"/>
      <w:divBdr>
        <w:top w:val="none" w:sz="0" w:space="0" w:color="auto"/>
        <w:left w:val="none" w:sz="0" w:space="0" w:color="auto"/>
        <w:bottom w:val="none" w:sz="0" w:space="0" w:color="auto"/>
        <w:right w:val="none" w:sz="0" w:space="0" w:color="auto"/>
      </w:divBdr>
    </w:div>
    <w:div w:id="1630742264">
      <w:bodyDiv w:val="1"/>
      <w:marLeft w:val="0"/>
      <w:marRight w:val="0"/>
      <w:marTop w:val="0"/>
      <w:marBottom w:val="0"/>
      <w:divBdr>
        <w:top w:val="none" w:sz="0" w:space="0" w:color="auto"/>
        <w:left w:val="none" w:sz="0" w:space="0" w:color="auto"/>
        <w:bottom w:val="none" w:sz="0" w:space="0" w:color="auto"/>
        <w:right w:val="none" w:sz="0" w:space="0" w:color="auto"/>
      </w:divBdr>
    </w:div>
    <w:div w:id="1681928537">
      <w:bodyDiv w:val="1"/>
      <w:marLeft w:val="0"/>
      <w:marRight w:val="0"/>
      <w:marTop w:val="0"/>
      <w:marBottom w:val="0"/>
      <w:divBdr>
        <w:top w:val="none" w:sz="0" w:space="0" w:color="auto"/>
        <w:left w:val="none" w:sz="0" w:space="0" w:color="auto"/>
        <w:bottom w:val="none" w:sz="0" w:space="0" w:color="auto"/>
        <w:right w:val="none" w:sz="0" w:space="0" w:color="auto"/>
      </w:divBdr>
    </w:div>
    <w:div w:id="1699429192">
      <w:bodyDiv w:val="1"/>
      <w:marLeft w:val="0"/>
      <w:marRight w:val="0"/>
      <w:marTop w:val="0"/>
      <w:marBottom w:val="0"/>
      <w:divBdr>
        <w:top w:val="none" w:sz="0" w:space="0" w:color="auto"/>
        <w:left w:val="none" w:sz="0" w:space="0" w:color="auto"/>
        <w:bottom w:val="none" w:sz="0" w:space="0" w:color="auto"/>
        <w:right w:val="none" w:sz="0" w:space="0" w:color="auto"/>
      </w:divBdr>
    </w:div>
    <w:div w:id="1805007617">
      <w:bodyDiv w:val="1"/>
      <w:marLeft w:val="0"/>
      <w:marRight w:val="0"/>
      <w:marTop w:val="0"/>
      <w:marBottom w:val="0"/>
      <w:divBdr>
        <w:top w:val="none" w:sz="0" w:space="0" w:color="auto"/>
        <w:left w:val="none" w:sz="0" w:space="0" w:color="auto"/>
        <w:bottom w:val="none" w:sz="0" w:space="0" w:color="auto"/>
        <w:right w:val="none" w:sz="0" w:space="0" w:color="auto"/>
      </w:divBdr>
    </w:div>
    <w:div w:id="1845973700">
      <w:bodyDiv w:val="1"/>
      <w:marLeft w:val="0"/>
      <w:marRight w:val="0"/>
      <w:marTop w:val="0"/>
      <w:marBottom w:val="0"/>
      <w:divBdr>
        <w:top w:val="none" w:sz="0" w:space="0" w:color="auto"/>
        <w:left w:val="none" w:sz="0" w:space="0" w:color="auto"/>
        <w:bottom w:val="none" w:sz="0" w:space="0" w:color="auto"/>
        <w:right w:val="none" w:sz="0" w:space="0" w:color="auto"/>
      </w:divBdr>
    </w:div>
    <w:div w:id="1934700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file:///D:\Google%20Drive\5\tfg\memoria\TFG_1.docx" TargetMode="External"/><Relationship Id="rId11" Type="http://schemas.microsoft.com/office/2018/08/relationships/commentsExtensible" Target="commentsExtensible.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comments" Target="comment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Google%20Drive\5\tfg\memoria\TFG_1.docx" TargetMode="External"/><Relationship Id="rId17" Type="http://schemas.openxmlformats.org/officeDocument/2006/relationships/hyperlink" Target="file:///D:\Google%20Drive\5\tfg\memoria\TFG_1.docx"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oogle%20Drive\5\tfg\memoria\TFG_1.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g"/><Relationship Id="rId10"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file:///D:\Google%20Drive\5\tfg\memoria\TFG_1.docx"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jpeg"/><Relationship Id="rId82" Type="http://schemas.openxmlformats.org/officeDocument/2006/relationships/image" Target="media/image65.png"/><Relationship Id="rId19" Type="http://schemas.openxmlformats.org/officeDocument/2006/relationships/image" Target="media/image2.gif"/><Relationship Id="rId14" Type="http://schemas.openxmlformats.org/officeDocument/2006/relationships/hyperlink" Target="file:///D:\Google%20Drive\5\tfg\memoria\TFG_1.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dsasd</b:Tag>
    <b:SourceType>InternetSite</b:SourceType>
    <b:Guid>{782854A8-F9E1-443E-B517-810686D7526E}</b:Guid>
    <b:Author>
      <b:Author>
        <b:NameList>
          <b:Person>
            <b:Last>dsadsa</b:Last>
          </b:Person>
        </b:NameList>
      </b:Author>
    </b:Author>
    <b:Title>das</b:Title>
    <b:Year>dasd</b:Year>
    <b:URL>das</b:URL>
    <b:RefOrder>1</b:RefOrder>
  </b:Source>
</b:Sources>
</file>

<file path=customXml/itemProps1.xml><?xml version="1.0" encoding="utf-8"?>
<ds:datastoreItem xmlns:ds="http://schemas.openxmlformats.org/officeDocument/2006/customXml" ds:itemID="{2D9728DE-3707-4230-8556-EB2DCE2A4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TotalTime>
  <Pages>96</Pages>
  <Words>17224</Words>
  <Characters>94734</Characters>
  <Application>Microsoft Office Word</Application>
  <DocSecurity>0</DocSecurity>
  <Lines>789</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SánchezDobado</dc:creator>
  <cp:keywords/>
  <dc:description/>
  <cp:lastModifiedBy>Alejandro Sánchez</cp:lastModifiedBy>
  <cp:revision>368</cp:revision>
  <cp:lastPrinted>2020-04-02T15:18:00Z</cp:lastPrinted>
  <dcterms:created xsi:type="dcterms:W3CDTF">2020-05-11T00:29:00Z</dcterms:created>
  <dcterms:modified xsi:type="dcterms:W3CDTF">2020-07-23T10:17:00Z</dcterms:modified>
</cp:coreProperties>
</file>